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5B5A" w:rsidRDefault="00101C88">
      <w:pPr>
        <w:pStyle w:val="Title"/>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It is worse than you think: </w:t>
      </w:r>
      <w:r w:rsidR="00C36B46">
        <w:rPr>
          <w:rFonts w:ascii="Times New Roman" w:eastAsia="Times New Roman" w:hAnsi="Times New Roman" w:cs="Times New Roman"/>
          <w:sz w:val="32"/>
          <w:szCs w:val="32"/>
        </w:rPr>
        <w:t>Implications of s</w:t>
      </w:r>
      <w:r>
        <w:rPr>
          <w:rFonts w:ascii="Times New Roman" w:eastAsia="Times New Roman" w:hAnsi="Times New Roman" w:cs="Times New Roman"/>
          <w:sz w:val="32"/>
          <w:szCs w:val="32"/>
        </w:rPr>
        <w:t xml:space="preserve">patial and trophic overlap between juvenile salmon and </w:t>
      </w:r>
      <w:r w:rsidR="000627E2">
        <w:rPr>
          <w:rFonts w:ascii="Times New Roman" w:eastAsia="Times New Roman" w:hAnsi="Times New Roman" w:cs="Times New Roman"/>
          <w:sz w:val="32"/>
          <w:szCs w:val="32"/>
        </w:rPr>
        <w:t>Sablefish</w:t>
      </w:r>
      <w:r>
        <w:rPr>
          <w:rFonts w:ascii="Times New Roman" w:eastAsia="Times New Roman" w:hAnsi="Times New Roman" w:cs="Times New Roman"/>
          <w:sz w:val="32"/>
          <w:szCs w:val="32"/>
        </w:rPr>
        <w:t xml:space="preserve"> in the inshore surface waters of the Northern California Current </w:t>
      </w:r>
      <w:r w:rsidR="00C36B46">
        <w:rPr>
          <w:rFonts w:ascii="Times New Roman" w:eastAsia="Times New Roman" w:hAnsi="Times New Roman" w:cs="Times New Roman"/>
          <w:sz w:val="32"/>
          <w:szCs w:val="32"/>
        </w:rPr>
        <w:t>during warmer ocean conditions</w:t>
      </w:r>
      <w:r w:rsidR="003A30A8">
        <w:t xml:space="preserve">     </w:t>
      </w:r>
    </w:p>
    <w:p w:rsidR="00A15B5A" w:rsidRDefault="00A15B5A">
      <w:pPr>
        <w:jc w:val="center"/>
        <w:rPr>
          <w:rFonts w:ascii="Times New Roman" w:eastAsia="Times New Roman" w:hAnsi="Times New Roman" w:cs="Times New Roman"/>
          <w:sz w:val="32"/>
          <w:szCs w:val="32"/>
        </w:rPr>
      </w:pPr>
    </w:p>
    <w:p w:rsidR="00A15B5A" w:rsidRDefault="00101C8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Elizabeth A. Daly</w:t>
      </w:r>
      <w:r w:rsidR="004A75F1">
        <w:rPr>
          <w:rFonts w:ascii="Times New Roman" w:eastAsia="Times New Roman" w:hAnsi="Times New Roman" w:cs="Times New Roman"/>
          <w:b/>
          <w:sz w:val="24"/>
          <w:szCs w:val="24"/>
          <w:vertAlign w:val="superscript"/>
        </w:rPr>
        <w:t>1*</w:t>
      </w:r>
      <w:r>
        <w:rPr>
          <w:rFonts w:ascii="Times New Roman" w:eastAsia="Times New Roman" w:hAnsi="Times New Roman" w:cs="Times New Roman"/>
          <w:b/>
          <w:sz w:val="24"/>
          <w:szCs w:val="24"/>
        </w:rPr>
        <w:t>, Brandon E. Chasco</w:t>
      </w:r>
      <w:r>
        <w:rPr>
          <w:rFonts w:ascii="Times New Roman" w:eastAsia="Times New Roman" w:hAnsi="Times New Roman" w:cs="Times New Roman"/>
          <w:b/>
          <w:sz w:val="24"/>
          <w:szCs w:val="24"/>
          <w:vertAlign w:val="superscript"/>
        </w:rPr>
        <w:t>2</w:t>
      </w:r>
      <w:r>
        <w:rPr>
          <w:rFonts w:ascii="Times New Roman" w:eastAsia="Times New Roman" w:hAnsi="Times New Roman" w:cs="Times New Roman"/>
          <w:b/>
          <w:sz w:val="24"/>
          <w:szCs w:val="24"/>
          <w:vertAlign w:val="subscript"/>
        </w:rPr>
        <w:t xml:space="preserve">, </w:t>
      </w:r>
      <w:r>
        <w:rPr>
          <w:rFonts w:ascii="Times New Roman" w:eastAsia="Times New Roman" w:hAnsi="Times New Roman" w:cs="Times New Roman"/>
          <w:b/>
          <w:sz w:val="24"/>
          <w:szCs w:val="24"/>
        </w:rPr>
        <w:t>Cheryl A. Morgan</w:t>
      </w:r>
      <w:r>
        <w:rPr>
          <w:rFonts w:ascii="Times New Roman" w:eastAsia="Times New Roman" w:hAnsi="Times New Roman" w:cs="Times New Roman"/>
          <w:b/>
          <w:sz w:val="24"/>
          <w:szCs w:val="24"/>
          <w:vertAlign w:val="superscript"/>
        </w:rPr>
        <w:t>1</w:t>
      </w:r>
      <w:r>
        <w:rPr>
          <w:rFonts w:ascii="Times New Roman" w:eastAsia="Times New Roman" w:hAnsi="Times New Roman" w:cs="Times New Roman"/>
          <w:b/>
          <w:sz w:val="24"/>
          <w:szCs w:val="24"/>
        </w:rPr>
        <w:t>, Brian J. Burke</w:t>
      </w:r>
      <w:r>
        <w:rPr>
          <w:rFonts w:ascii="Times New Roman" w:eastAsia="Times New Roman" w:hAnsi="Times New Roman" w:cs="Times New Roman"/>
          <w:b/>
          <w:sz w:val="24"/>
          <w:szCs w:val="24"/>
          <w:vertAlign w:val="superscript"/>
        </w:rPr>
        <w:t>3</w:t>
      </w:r>
      <w:r>
        <w:rPr>
          <w:rFonts w:ascii="Times New Roman" w:eastAsia="Times New Roman" w:hAnsi="Times New Roman" w:cs="Times New Roman"/>
          <w:b/>
          <w:sz w:val="24"/>
          <w:szCs w:val="24"/>
        </w:rPr>
        <w:t>, and Kaitlyn E. Osborne</w:t>
      </w:r>
      <w:r>
        <w:rPr>
          <w:rFonts w:ascii="Times New Roman" w:eastAsia="Times New Roman" w:hAnsi="Times New Roman" w:cs="Times New Roman"/>
          <w:b/>
          <w:sz w:val="24"/>
          <w:szCs w:val="24"/>
          <w:vertAlign w:val="superscript"/>
        </w:rPr>
        <w:t>4</w:t>
      </w:r>
    </w:p>
    <w:p w:rsidR="00A15B5A" w:rsidRDefault="00101C8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Cooperative Institute for Marine Ecosystem and Resources Studies, Oregon State University, Newport, Oregon  97365, USA</w:t>
      </w:r>
    </w:p>
    <w:p w:rsidR="00A15B5A" w:rsidRDefault="00101C8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National Oceanic and Atmospheric Administration, National Marine Fisheries Service, Fish Ecology Division, Newport, Oregon 97365, USA</w:t>
      </w:r>
    </w:p>
    <w:p w:rsidR="00A15B5A" w:rsidRDefault="00101C8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National Oceanic and Atmospheric Administration, National Marine Fisheries Service, Fish Ecology Division, Seattle, Washington 98112, USA</w:t>
      </w:r>
    </w:p>
    <w:p w:rsidR="00A15B5A" w:rsidRDefault="00101C8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4</w:t>
      </w:r>
      <w:r>
        <w:rPr>
          <w:rFonts w:ascii="Times New Roman" w:eastAsia="Times New Roman" w:hAnsi="Times New Roman" w:cs="Times New Roman"/>
          <w:sz w:val="24"/>
          <w:szCs w:val="24"/>
        </w:rPr>
        <w:t xml:space="preserve"> BlueSunInc, Newport, Oregon 97365, USA</w:t>
      </w:r>
    </w:p>
    <w:p w:rsidR="00A15B5A" w:rsidRDefault="00A15B5A">
      <w:pPr>
        <w:jc w:val="center"/>
        <w:rPr>
          <w:rFonts w:ascii="Times New Roman" w:eastAsia="Times New Roman" w:hAnsi="Times New Roman" w:cs="Times New Roman"/>
          <w:sz w:val="24"/>
          <w:szCs w:val="24"/>
        </w:rPr>
      </w:pPr>
    </w:p>
    <w:p w:rsidR="00A15B5A" w:rsidRDefault="00A15B5A">
      <w:pPr>
        <w:jc w:val="center"/>
        <w:rPr>
          <w:rFonts w:ascii="Times New Roman" w:eastAsia="Times New Roman" w:hAnsi="Times New Roman" w:cs="Times New Roman"/>
          <w:sz w:val="24"/>
          <w:szCs w:val="24"/>
        </w:rPr>
      </w:pPr>
    </w:p>
    <w:p w:rsidR="00A15B5A" w:rsidRDefault="00A15B5A">
      <w:pPr>
        <w:jc w:val="center"/>
        <w:rPr>
          <w:rFonts w:ascii="Times New Roman" w:eastAsia="Times New Roman" w:hAnsi="Times New Roman" w:cs="Times New Roman"/>
          <w:sz w:val="24"/>
          <w:szCs w:val="24"/>
        </w:rPr>
      </w:pPr>
    </w:p>
    <w:p w:rsidR="00A15B5A" w:rsidRDefault="00A15B5A">
      <w:pPr>
        <w:rPr>
          <w:rFonts w:ascii="Times New Roman" w:eastAsia="Times New Roman" w:hAnsi="Times New Roman" w:cs="Times New Roman"/>
          <w:sz w:val="32"/>
          <w:szCs w:val="32"/>
        </w:rPr>
      </w:pPr>
    </w:p>
    <w:p w:rsidR="00A15B5A" w:rsidRDefault="00A15B5A">
      <w:pPr>
        <w:jc w:val="center"/>
        <w:rPr>
          <w:rFonts w:ascii="Times New Roman" w:eastAsia="Times New Roman" w:hAnsi="Times New Roman" w:cs="Times New Roman"/>
          <w:sz w:val="32"/>
          <w:szCs w:val="32"/>
        </w:rPr>
      </w:pPr>
    </w:p>
    <w:p w:rsidR="00A15B5A" w:rsidRDefault="00101C88">
      <w:pPr>
        <w:rPr>
          <w:rFonts w:ascii="Times New Roman" w:eastAsia="Times New Roman" w:hAnsi="Times New Roman" w:cs="Times New Roman"/>
          <w:sz w:val="32"/>
          <w:szCs w:val="32"/>
        </w:rPr>
      </w:pPr>
      <w:r>
        <w:rPr>
          <w:rFonts w:ascii="Times New Roman" w:eastAsia="Times New Roman" w:hAnsi="Times New Roman" w:cs="Times New Roman"/>
          <w:sz w:val="32"/>
          <w:szCs w:val="32"/>
        </w:rPr>
        <w:t>_________________________________</w:t>
      </w:r>
    </w:p>
    <w:p w:rsidR="00A15B5A" w:rsidRDefault="00101C88">
      <w:pPr>
        <w:rPr>
          <w:rFonts w:ascii="Times New Roman" w:eastAsia="Times New Roman" w:hAnsi="Times New Roman" w:cs="Times New Roman"/>
          <w:sz w:val="24"/>
          <w:szCs w:val="24"/>
        </w:rPr>
      </w:pPr>
      <w:r>
        <w:rPr>
          <w:rFonts w:ascii="Times New Roman" w:eastAsia="Times New Roman" w:hAnsi="Times New Roman" w:cs="Times New Roman"/>
          <w:sz w:val="24"/>
          <w:szCs w:val="24"/>
        </w:rPr>
        <w:t>*Current address, Newport, Oregon</w:t>
      </w:r>
    </w:p>
    <w:p w:rsidR="00F344A5" w:rsidRPr="00F344A5" w:rsidRDefault="00101C88">
      <w:pPr>
        <w:rPr>
          <w:rFonts w:ascii="Times New Roman" w:eastAsia="Times New Roman" w:hAnsi="Times New Roman" w:cs="Times New Roman"/>
          <w:color w:val="0563C1" w:themeColor="hyperlink"/>
          <w:sz w:val="24"/>
          <w:szCs w:val="24"/>
          <w:u w:val="single"/>
        </w:rPr>
      </w:pPr>
      <w:r>
        <w:rPr>
          <w:rFonts w:ascii="Times New Roman" w:eastAsia="Times New Roman" w:hAnsi="Times New Roman" w:cs="Times New Roman"/>
          <w:sz w:val="24"/>
          <w:szCs w:val="24"/>
        </w:rPr>
        <w:t>Cor</w:t>
      </w:r>
      <w:r w:rsidR="00AC4970">
        <w:rPr>
          <w:rFonts w:ascii="Times New Roman" w:eastAsia="Times New Roman" w:hAnsi="Times New Roman" w:cs="Times New Roman"/>
          <w:sz w:val="24"/>
          <w:szCs w:val="24"/>
        </w:rPr>
        <w:t xml:space="preserve">responding author: E. A. Daly, </w:t>
      </w:r>
      <w:hyperlink r:id="rId9" w:history="1">
        <w:r w:rsidR="00AC4970" w:rsidRPr="00B83429">
          <w:rPr>
            <w:rStyle w:val="Hyperlink"/>
            <w:rFonts w:ascii="Times New Roman" w:eastAsia="Times New Roman" w:hAnsi="Times New Roman" w:cs="Times New Roman"/>
            <w:sz w:val="24"/>
            <w:szCs w:val="24"/>
          </w:rPr>
          <w:t>Elizabeth.Daly@oregonstate.edu</w:t>
        </w:r>
      </w:hyperlink>
    </w:p>
    <w:p w:rsidR="00A15B5A" w:rsidRDefault="00F344A5">
      <w:pPr>
        <w:rPr>
          <w:rFonts w:ascii="Times New Roman" w:eastAsia="Times New Roman" w:hAnsi="Times New Roman" w:cs="Times New Roman"/>
          <w:color w:val="0563C1"/>
          <w:sz w:val="24"/>
          <w:szCs w:val="24"/>
          <w:u w:val="single"/>
        </w:rPr>
      </w:pPr>
      <w:r>
        <w:rPr>
          <w:rFonts w:ascii="Times New Roman" w:eastAsia="Times New Roman" w:hAnsi="Times New Roman" w:cs="Times New Roman"/>
          <w:sz w:val="24"/>
          <w:szCs w:val="24"/>
        </w:rPr>
        <w:t xml:space="preserve">To be submitted to </w:t>
      </w:r>
      <w:r w:rsidRPr="00F344A5">
        <w:rPr>
          <w:rFonts w:ascii="Times New Roman" w:eastAsia="Times New Roman" w:hAnsi="Times New Roman" w:cs="Times New Roman"/>
          <w:i/>
          <w:sz w:val="24"/>
          <w:szCs w:val="24"/>
        </w:rPr>
        <w:t>Marine and Coastal Fisheries</w:t>
      </w:r>
      <w:r>
        <w:t xml:space="preserve"> </w:t>
      </w:r>
      <w:r w:rsidR="00101C88">
        <w:br w:type="page"/>
      </w:r>
    </w:p>
    <w:p w:rsidR="00A15B5A" w:rsidRDefault="00101C88">
      <w:pPr>
        <w:pStyle w:val="Heading1"/>
      </w:pPr>
      <w:r>
        <w:lastRenderedPageBreak/>
        <w:t>Abstract</w:t>
      </w:r>
    </w:p>
    <w:p w:rsidR="00590BB0" w:rsidRPr="00590BB0" w:rsidRDefault="00101C88" w:rsidP="0036771F">
      <w:pPr>
        <w:spacing w:line="48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E6150" w:rsidRPr="007E6150">
        <w:rPr>
          <w:rFonts w:ascii="Times New Roman" w:eastAsia="Times New Roman" w:hAnsi="Times New Roman" w:cs="Times New Roman"/>
          <w:sz w:val="24"/>
          <w:szCs w:val="24"/>
        </w:rPr>
        <w:t xml:space="preserve">Interactions between protected and commercial species remains an area of concern for management agencies. An unusually high abundance of juvenile </w:t>
      </w:r>
      <w:r w:rsidR="000627E2">
        <w:rPr>
          <w:rFonts w:ascii="Times New Roman" w:eastAsia="Times New Roman" w:hAnsi="Times New Roman" w:cs="Times New Roman"/>
          <w:sz w:val="24"/>
          <w:szCs w:val="24"/>
        </w:rPr>
        <w:t>Sablefish</w:t>
      </w:r>
      <w:r w:rsidR="007E6150" w:rsidRPr="007E6150">
        <w:rPr>
          <w:rFonts w:ascii="Times New Roman" w:eastAsia="Times New Roman" w:hAnsi="Times New Roman" w:cs="Times New Roman"/>
          <w:sz w:val="24"/>
          <w:szCs w:val="24"/>
        </w:rPr>
        <w:t xml:space="preserve"> in nearshore marine waters in the northern California Current in 2020 were in spatial and trophic overlap with protected populations </w:t>
      </w:r>
      <w:r w:rsidR="00AC4970">
        <w:rPr>
          <w:rFonts w:ascii="Times New Roman" w:eastAsia="Times New Roman" w:hAnsi="Times New Roman" w:cs="Times New Roman"/>
          <w:sz w:val="24"/>
          <w:szCs w:val="24"/>
        </w:rPr>
        <w:t xml:space="preserve">of </w:t>
      </w:r>
      <w:r w:rsidR="007E6150" w:rsidRPr="007E6150">
        <w:rPr>
          <w:rFonts w:ascii="Times New Roman" w:eastAsia="Times New Roman" w:hAnsi="Times New Roman" w:cs="Times New Roman"/>
          <w:sz w:val="24"/>
          <w:szCs w:val="24"/>
        </w:rPr>
        <w:t>juvenile salmon</w:t>
      </w:r>
      <w:r w:rsidR="0036771F">
        <w:rPr>
          <w:rFonts w:ascii="Times New Roman" w:eastAsia="Times New Roman" w:hAnsi="Times New Roman" w:cs="Times New Roman"/>
          <w:sz w:val="24"/>
          <w:szCs w:val="24"/>
        </w:rPr>
        <w:t xml:space="preserve">. Due to feeding advantages exhibited by the </w:t>
      </w:r>
      <w:r w:rsidR="000627E2">
        <w:rPr>
          <w:rFonts w:ascii="Times New Roman" w:eastAsia="Times New Roman" w:hAnsi="Times New Roman" w:cs="Times New Roman"/>
          <w:sz w:val="24"/>
          <w:szCs w:val="24"/>
        </w:rPr>
        <w:t>Sablefish</w:t>
      </w:r>
      <w:r w:rsidR="0036771F">
        <w:rPr>
          <w:rFonts w:ascii="Times New Roman" w:eastAsia="Times New Roman" w:hAnsi="Times New Roman" w:cs="Times New Roman"/>
          <w:sz w:val="24"/>
          <w:szCs w:val="24"/>
        </w:rPr>
        <w:t>, the juvenile salmon would be worse off competitively during a</w:t>
      </w:r>
      <w:r w:rsidR="007E6150" w:rsidRPr="007E6150">
        <w:rPr>
          <w:rFonts w:ascii="Times New Roman" w:eastAsia="Times New Roman" w:hAnsi="Times New Roman" w:cs="Times New Roman"/>
          <w:sz w:val="24"/>
          <w:szCs w:val="24"/>
        </w:rPr>
        <w:t xml:space="preserve"> critical phase of </w:t>
      </w:r>
      <w:r w:rsidR="0036771F">
        <w:rPr>
          <w:rFonts w:ascii="Times New Roman" w:eastAsia="Times New Roman" w:hAnsi="Times New Roman" w:cs="Times New Roman"/>
          <w:sz w:val="24"/>
          <w:szCs w:val="24"/>
        </w:rPr>
        <w:t>their early life history</w:t>
      </w:r>
      <w:r w:rsidR="007E6150" w:rsidRPr="007E6150">
        <w:rPr>
          <w:rFonts w:ascii="Times New Roman" w:eastAsia="Times New Roman" w:hAnsi="Times New Roman" w:cs="Times New Roman"/>
          <w:sz w:val="24"/>
          <w:szCs w:val="24"/>
        </w:rPr>
        <w:t xml:space="preserve">. The 2020 index of abundance of juvenile </w:t>
      </w:r>
      <w:r w:rsidR="000627E2">
        <w:rPr>
          <w:rFonts w:ascii="Times New Roman" w:eastAsia="Times New Roman" w:hAnsi="Times New Roman" w:cs="Times New Roman"/>
          <w:sz w:val="24"/>
          <w:szCs w:val="24"/>
        </w:rPr>
        <w:t>Sablefish</w:t>
      </w:r>
      <w:r w:rsidR="007E6150" w:rsidRPr="007E6150">
        <w:rPr>
          <w:rFonts w:ascii="Times New Roman" w:eastAsia="Times New Roman" w:hAnsi="Times New Roman" w:cs="Times New Roman"/>
          <w:sz w:val="24"/>
          <w:szCs w:val="24"/>
        </w:rPr>
        <w:t xml:space="preserve"> showed an 8.6-fold higher relative to any of the other 24 years and there was an overall positive relationship between encounter rates of </w:t>
      </w:r>
      <w:r w:rsidR="000627E2">
        <w:rPr>
          <w:rFonts w:ascii="Times New Roman" w:eastAsia="Times New Roman" w:hAnsi="Times New Roman" w:cs="Times New Roman"/>
          <w:sz w:val="24"/>
          <w:szCs w:val="24"/>
        </w:rPr>
        <w:t>Sablefish</w:t>
      </w:r>
      <w:r w:rsidR="007E6150" w:rsidRPr="007E6150">
        <w:rPr>
          <w:rFonts w:ascii="Times New Roman" w:eastAsia="Times New Roman" w:hAnsi="Times New Roman" w:cs="Times New Roman"/>
          <w:sz w:val="24"/>
          <w:szCs w:val="24"/>
        </w:rPr>
        <w:t xml:space="preserve"> and temperature.</w:t>
      </w:r>
      <w:r>
        <w:rPr>
          <w:rFonts w:ascii="Times New Roman" w:eastAsia="Times New Roman" w:hAnsi="Times New Roman" w:cs="Times New Roman"/>
          <w:sz w:val="24"/>
          <w:szCs w:val="24"/>
        </w:rPr>
        <w:t xml:space="preserve"> </w:t>
      </w:r>
      <w:r w:rsidR="007E6150" w:rsidRPr="007E6150">
        <w:rPr>
          <w:rFonts w:ascii="Times New Roman" w:eastAsia="Times New Roman" w:hAnsi="Times New Roman" w:cs="Times New Roman"/>
          <w:sz w:val="24"/>
          <w:szCs w:val="24"/>
        </w:rPr>
        <w:t xml:space="preserve">The </w:t>
      </w:r>
      <w:r w:rsidR="000627E2">
        <w:rPr>
          <w:rFonts w:ascii="Times New Roman" w:eastAsia="Times New Roman" w:hAnsi="Times New Roman" w:cs="Times New Roman"/>
          <w:sz w:val="24"/>
          <w:szCs w:val="24"/>
        </w:rPr>
        <w:t>Sablefish</w:t>
      </w:r>
      <w:r w:rsidR="007E6150" w:rsidRPr="007E6150">
        <w:rPr>
          <w:rFonts w:ascii="Times New Roman" w:eastAsia="Times New Roman" w:hAnsi="Times New Roman" w:cs="Times New Roman"/>
          <w:sz w:val="24"/>
          <w:szCs w:val="24"/>
        </w:rPr>
        <w:t xml:space="preserve"> were more abundant than the juvenile salmon for which the survey was designed</w:t>
      </w:r>
      <w:r w:rsidR="007E6150">
        <w:rPr>
          <w:rFonts w:ascii="Times New Roman" w:eastAsia="Times New Roman" w:hAnsi="Times New Roman" w:cs="Times New Roman"/>
          <w:sz w:val="24"/>
          <w:szCs w:val="24"/>
        </w:rPr>
        <w:t>.</w:t>
      </w:r>
      <w:r w:rsidR="007E6150" w:rsidRPr="007F5782">
        <w:rPr>
          <w:rStyle w:val="Heading1Char"/>
        </w:rPr>
        <w:t xml:space="preserve"> </w:t>
      </w:r>
      <w:r w:rsidR="000627E2">
        <w:rPr>
          <w:rFonts w:ascii="Times New Roman" w:eastAsia="Times New Roman" w:hAnsi="Times New Roman" w:cs="Times New Roman"/>
          <w:sz w:val="24"/>
          <w:szCs w:val="24"/>
        </w:rPr>
        <w:t>Sablefish</w:t>
      </w:r>
      <w:r w:rsidR="007E6150" w:rsidRPr="007E6150">
        <w:rPr>
          <w:rFonts w:ascii="Times New Roman" w:eastAsia="Times New Roman" w:hAnsi="Times New Roman" w:cs="Times New Roman"/>
          <w:sz w:val="24"/>
          <w:szCs w:val="24"/>
        </w:rPr>
        <w:t xml:space="preserve"> were caught at the most inshore stations and along all transects,</w:t>
      </w:r>
      <w:r>
        <w:rPr>
          <w:rFonts w:ascii="Times New Roman" w:eastAsia="Times New Roman" w:hAnsi="Times New Roman" w:cs="Times New Roman"/>
          <w:sz w:val="24"/>
          <w:szCs w:val="24"/>
        </w:rPr>
        <w:t xml:space="preserve"> and </w:t>
      </w:r>
      <w:r w:rsidR="00A72C38">
        <w:rPr>
          <w:rFonts w:ascii="Times New Roman" w:eastAsia="Times New Roman" w:hAnsi="Times New Roman" w:cs="Times New Roman"/>
          <w:sz w:val="24"/>
          <w:szCs w:val="24"/>
        </w:rPr>
        <w:t>showed the</w:t>
      </w:r>
      <w:r>
        <w:rPr>
          <w:rFonts w:ascii="Times New Roman" w:eastAsia="Times New Roman" w:hAnsi="Times New Roman" w:cs="Times New Roman"/>
          <w:sz w:val="24"/>
          <w:szCs w:val="24"/>
        </w:rPr>
        <w:t xml:space="preserve"> highest spatial overlap with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followed by yearling </w:t>
      </w:r>
      <w:r w:rsidR="000627E2">
        <w:rPr>
          <w:rFonts w:ascii="Times New Roman" w:eastAsia="Times New Roman" w:hAnsi="Times New Roman" w:cs="Times New Roman"/>
          <w:sz w:val="24"/>
          <w:szCs w:val="24"/>
        </w:rPr>
        <w:t xml:space="preserve">Chinook </w:t>
      </w:r>
      <w:proofErr w:type="gramStart"/>
      <w:r w:rsidR="000627E2">
        <w:rPr>
          <w:rFonts w:ascii="Times New Roman" w:eastAsia="Times New Roman" w:hAnsi="Times New Roman" w:cs="Times New Roman"/>
          <w:sz w:val="24"/>
          <w:szCs w:val="24"/>
        </w:rPr>
        <w:t>Salmon</w:t>
      </w:r>
      <w:proofErr w:type="gramEnd"/>
      <w:r>
        <w:rPr>
          <w:rFonts w:ascii="Times New Roman" w:eastAsia="Times New Roman" w:hAnsi="Times New Roman" w:cs="Times New Roman"/>
          <w:sz w:val="24"/>
          <w:szCs w:val="24"/>
        </w:rPr>
        <w:t xml:space="preserve"> and </w:t>
      </w:r>
      <w:r w:rsidR="0036771F">
        <w:rPr>
          <w:rFonts w:ascii="Times New Roman" w:eastAsia="Times New Roman" w:hAnsi="Times New Roman" w:cs="Times New Roman"/>
          <w:sz w:val="24"/>
          <w:szCs w:val="24"/>
        </w:rPr>
        <w:t xml:space="preserve">had the least spatial overlap with </w:t>
      </w:r>
      <w:r>
        <w:rPr>
          <w:rFonts w:ascii="Times New Roman" w:eastAsia="Times New Roman" w:hAnsi="Times New Roman" w:cs="Times New Roman"/>
          <w:sz w:val="24"/>
          <w:szCs w:val="24"/>
        </w:rPr>
        <w:t xml:space="preserve">subyearling </w:t>
      </w:r>
      <w:r w:rsidR="000627E2">
        <w:rPr>
          <w:rFonts w:ascii="Times New Roman" w:eastAsia="Times New Roman" w:hAnsi="Times New Roman" w:cs="Times New Roman"/>
          <w:sz w:val="24"/>
          <w:szCs w:val="24"/>
        </w:rPr>
        <w:t>Chinook Salmon</w:t>
      </w:r>
      <w:r w:rsidR="00D07399">
        <w:rPr>
          <w:rFonts w:ascii="Times New Roman" w:eastAsia="Times New Roman" w:hAnsi="Times New Roman" w:cs="Times New Roman"/>
          <w:sz w:val="24"/>
          <w:szCs w:val="24"/>
        </w:rPr>
        <w:t xml:space="preserve"> while </w:t>
      </w:r>
      <w:r w:rsidR="00590BB0">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uvenile salmon had a more inshore distribution in 2020 relative to other surveys. </w:t>
      </w:r>
      <w:r w:rsidR="00A72C38">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ate similar prey taxa as juvenile salmon, such as juvenile rockfish, crab larvae, and krill, though there were </w:t>
      </w:r>
      <w:r w:rsidR="00D07399">
        <w:rPr>
          <w:rFonts w:ascii="Times New Roman" w:eastAsia="Times New Roman" w:hAnsi="Times New Roman" w:cs="Times New Roman"/>
          <w:sz w:val="24"/>
          <w:szCs w:val="24"/>
        </w:rPr>
        <w:t xml:space="preserve">notable </w:t>
      </w:r>
      <w:r>
        <w:rPr>
          <w:rFonts w:ascii="Times New Roman" w:eastAsia="Times New Roman" w:hAnsi="Times New Roman" w:cs="Times New Roman"/>
          <w:sz w:val="24"/>
          <w:szCs w:val="24"/>
        </w:rPr>
        <w:t xml:space="preserve">diet differences. </w:t>
      </w:r>
      <w:r w:rsidR="00A72C38">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exhibited a significant ontogenetic diet and energetic shift, and even the smallest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t>
      </w:r>
      <w:r w:rsidR="00D07399">
        <w:rPr>
          <w:rFonts w:ascii="Times New Roman" w:eastAsia="Times New Roman" w:hAnsi="Times New Roman" w:cs="Times New Roman"/>
          <w:sz w:val="24"/>
          <w:szCs w:val="24"/>
        </w:rPr>
        <w:t xml:space="preserve">caught </w:t>
      </w:r>
      <w:r>
        <w:rPr>
          <w:rFonts w:ascii="Times New Roman" w:eastAsia="Times New Roman" w:hAnsi="Times New Roman" w:cs="Times New Roman"/>
          <w:sz w:val="24"/>
          <w:szCs w:val="24"/>
        </w:rPr>
        <w:t xml:space="preserve">(60-80 mm) were piscivorous.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had significantly higher feeding intensity than juvenile salmon, with 7% of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consuming greater than 10% of their body weight, while none of the salmon had a stomach fullness higher than 7.2%. Juvenile salmon, </w:t>
      </w:r>
      <w:r w:rsidR="00D07399">
        <w:rPr>
          <w:rFonts w:ascii="Times New Roman" w:eastAsia="Times New Roman" w:hAnsi="Times New Roman" w:cs="Times New Roman"/>
          <w:sz w:val="24"/>
          <w:szCs w:val="24"/>
        </w:rPr>
        <w:t xml:space="preserve">caught </w:t>
      </w:r>
      <w:r>
        <w:rPr>
          <w:rFonts w:ascii="Times New Roman" w:eastAsia="Times New Roman" w:hAnsi="Times New Roman" w:cs="Times New Roman"/>
          <w:sz w:val="24"/>
          <w:szCs w:val="24"/>
        </w:rPr>
        <w:t xml:space="preserve">in the presence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had lower feeding intensity than at stations where there were no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present.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able to consume larger fish prey at a smaller size than juvenile salmon. </w:t>
      </w:r>
      <w:r w:rsidR="00590BB0" w:rsidRPr="00590BB0">
        <w:rPr>
          <w:rFonts w:ascii="Times New Roman" w:eastAsia="Times New Roman" w:hAnsi="Times New Roman" w:cs="Times New Roman"/>
          <w:sz w:val="24"/>
          <w:szCs w:val="24"/>
        </w:rPr>
        <w:t xml:space="preserve">Climate driven increases in coastal ocean temperatures could be changing </w:t>
      </w:r>
      <w:r w:rsidR="00F005A9">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Sablefish</w:t>
      </w:r>
      <w:r w:rsidR="00F005A9">
        <w:rPr>
          <w:rFonts w:ascii="Times New Roman" w:eastAsia="Times New Roman" w:hAnsi="Times New Roman" w:cs="Times New Roman"/>
          <w:sz w:val="24"/>
          <w:szCs w:val="24"/>
        </w:rPr>
        <w:t xml:space="preserve"> distribution</w:t>
      </w:r>
      <w:r w:rsidR="00590BB0" w:rsidRPr="00590BB0">
        <w:rPr>
          <w:rFonts w:ascii="Times New Roman" w:eastAsia="Times New Roman" w:hAnsi="Times New Roman" w:cs="Times New Roman"/>
          <w:sz w:val="24"/>
          <w:szCs w:val="24"/>
        </w:rPr>
        <w:t xml:space="preserve">, resulting in higher spatial and trophic overlap with juvenile Pacific salmon. </w:t>
      </w:r>
      <w:r w:rsidR="00766A43">
        <w:rPr>
          <w:rFonts w:ascii="Times New Roman" w:eastAsia="Times New Roman" w:hAnsi="Times New Roman" w:cs="Times New Roman"/>
          <w:sz w:val="24"/>
          <w:szCs w:val="24"/>
        </w:rPr>
        <w:t xml:space="preserve">With some salmon populations already predicted to decrease </w:t>
      </w:r>
      <w:r w:rsidR="00AC4970">
        <w:rPr>
          <w:rFonts w:ascii="Times New Roman" w:eastAsia="Times New Roman" w:hAnsi="Times New Roman" w:cs="Times New Roman"/>
          <w:sz w:val="24"/>
          <w:szCs w:val="24"/>
        </w:rPr>
        <w:t xml:space="preserve">primarily </w:t>
      </w:r>
      <w:r w:rsidR="00766A43">
        <w:rPr>
          <w:rFonts w:ascii="Times New Roman" w:eastAsia="Times New Roman" w:hAnsi="Times New Roman" w:cs="Times New Roman"/>
          <w:sz w:val="24"/>
          <w:szCs w:val="24"/>
        </w:rPr>
        <w:t xml:space="preserve">due to warmer ocean </w:t>
      </w:r>
      <w:r w:rsidR="00766A43">
        <w:rPr>
          <w:rFonts w:ascii="Times New Roman" w:eastAsia="Times New Roman" w:hAnsi="Times New Roman" w:cs="Times New Roman"/>
          <w:sz w:val="24"/>
          <w:szCs w:val="24"/>
        </w:rPr>
        <w:lastRenderedPageBreak/>
        <w:t xml:space="preserve">temperatures, yet their outlook is worse than we think if consider trophic interactions with a competitor like juvenile </w:t>
      </w:r>
      <w:r w:rsidR="000627E2">
        <w:rPr>
          <w:rFonts w:ascii="Times New Roman" w:eastAsia="Times New Roman" w:hAnsi="Times New Roman" w:cs="Times New Roman"/>
          <w:sz w:val="24"/>
          <w:szCs w:val="24"/>
        </w:rPr>
        <w:t>Sablefish</w:t>
      </w:r>
      <w:r w:rsidR="00766A43">
        <w:rPr>
          <w:rFonts w:ascii="Times New Roman" w:eastAsia="Times New Roman" w:hAnsi="Times New Roman" w:cs="Times New Roman"/>
          <w:sz w:val="24"/>
          <w:szCs w:val="24"/>
        </w:rPr>
        <w:t xml:space="preserve">. </w:t>
      </w:r>
      <w:r w:rsidR="007E6150" w:rsidRPr="00C653ED">
        <w:rPr>
          <w:rFonts w:ascii="Times New Roman" w:hAnsi="Times New Roman"/>
          <w:color w:val="000000"/>
          <w:sz w:val="24"/>
          <w:szCs w:val="24"/>
        </w:rPr>
        <w:t xml:space="preserve">Juvenile salmon, in direct competition for food resources, would be the loser relative to the more numerous juvenile </w:t>
      </w:r>
      <w:r w:rsidR="000627E2">
        <w:rPr>
          <w:rFonts w:ascii="Times New Roman" w:hAnsi="Times New Roman"/>
          <w:color w:val="000000"/>
          <w:sz w:val="24"/>
          <w:szCs w:val="24"/>
        </w:rPr>
        <w:t>Sablefish</w:t>
      </w:r>
      <w:r w:rsidR="007E6150" w:rsidRPr="00C653ED">
        <w:rPr>
          <w:rFonts w:ascii="Times New Roman" w:hAnsi="Times New Roman"/>
          <w:color w:val="000000"/>
          <w:sz w:val="24"/>
          <w:szCs w:val="24"/>
        </w:rPr>
        <w:t xml:space="preserve"> that ate similar, larger, and more prey.</w:t>
      </w:r>
    </w:p>
    <w:p w:rsidR="00A15B5A" w:rsidRDefault="00A15B5A">
      <w:pPr>
        <w:spacing w:line="480" w:lineRule="auto"/>
        <w:rPr>
          <w:rFonts w:ascii="Times New Roman" w:eastAsia="Times New Roman" w:hAnsi="Times New Roman" w:cs="Times New Roman"/>
          <w:sz w:val="24"/>
          <w:szCs w:val="24"/>
        </w:rPr>
      </w:pPr>
    </w:p>
    <w:p w:rsidR="00590BB0" w:rsidRDefault="00101C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Key Words: </w:t>
      </w:r>
      <w:r>
        <w:rPr>
          <w:rFonts w:ascii="Times New Roman" w:eastAsia="Times New Roman" w:hAnsi="Times New Roman" w:cs="Times New Roman"/>
          <w:sz w:val="24"/>
          <w:szCs w:val="24"/>
        </w:rPr>
        <w:t xml:space="preserve">juvenile salmon,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ontogenetic diet, overlap, trophic, competition</w:t>
      </w:r>
      <w:r w:rsidR="00590BB0">
        <w:rPr>
          <w:rFonts w:ascii="Times New Roman" w:eastAsia="Times New Roman" w:hAnsi="Times New Roman" w:cs="Times New Roman"/>
          <w:sz w:val="24"/>
          <w:szCs w:val="24"/>
        </w:rPr>
        <w:t>, climate change</w:t>
      </w:r>
    </w:p>
    <w:p w:rsidR="00590BB0" w:rsidRDefault="00590BB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A15B5A" w:rsidRDefault="006C28E3">
      <w:pPr>
        <w:pStyle w:val="Heading1"/>
      </w:pPr>
      <w:sdt>
        <w:sdtPr>
          <w:tag w:val="goog_rdk_6"/>
          <w:id w:val="-1169557999"/>
          <w:showingPlcHdr/>
        </w:sdtPr>
        <w:sdtEndPr/>
        <w:sdtContent>
          <w:r w:rsidR="00C6531D">
            <w:t xml:space="preserve">     </w:t>
          </w:r>
        </w:sdtContent>
      </w:sdt>
      <w:r w:rsidR="00101C88">
        <w:t>Introduction</w:t>
      </w:r>
    </w:p>
    <w:p w:rsidR="00376DF8" w:rsidRDefault="00376DF8" w:rsidP="00644B3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epipelagic zone of the Northern California Current (NCC) is a highly productive system, primarily due to the spring and summer upwelling of nutrient rich waters into the coastal waters. Micro-nekton, such as krill, cephalopods, crustaceans, and many fishes utilize the upper waters of the productive epipelagic zone as larvae and juveniles </w:t>
      </w:r>
      <w:r w:rsidR="00F306BF">
        <w:rPr>
          <w:rFonts w:ascii="Times New Roman" w:eastAsia="Times New Roman" w:hAnsi="Times New Roman" w:cs="Times New Roman"/>
          <w:sz w:val="24"/>
          <w:szCs w:val="24"/>
        </w:rPr>
        <w:fldChar w:fldCharType="begin"/>
      </w:r>
      <w:r w:rsidR="00226D1B">
        <w:rPr>
          <w:rFonts w:ascii="Times New Roman" w:eastAsia="Times New Roman" w:hAnsi="Times New Roman" w:cs="Times New Roman"/>
          <w:sz w:val="24"/>
          <w:szCs w:val="24"/>
        </w:rPr>
        <w:instrText xml:space="preserve"> ADDIN EN.CITE &lt;EndNote&gt;&lt;Cite&gt;&lt;Author&gt;Brodeur&lt;/Author&gt;&lt;Year&gt;2019&lt;/Year&gt;&lt;RecNum&gt;841&lt;/RecNum&gt;&lt;DisplayText&gt;(Brodeur et al. 2019)&lt;/DisplayText&gt;&lt;record&gt;&lt;rec-number&gt;841&lt;/rec-number&gt;&lt;foreign-keys&gt;&lt;key app="EN" db-id="5wp0902f4ps0pievt9jpevac5p9esse05tdz" timestamp="1678382976"&gt;841&lt;/key&gt;&lt;/foreign-keys&gt;&lt;ref-type name="Journal Article"&gt;17&lt;/ref-type&gt;&lt;contributors&gt;&lt;authors&gt;&lt;author&gt;Brodeur,Richard D.&lt;/author&gt;&lt;author&gt;Auth,Toby D.&lt;/author&gt;&lt;author&gt;Phillips,Anthony Jason&lt;/author&gt;&lt;/authors&gt;&lt;/contributors&gt;&lt;titles&gt;&lt;title&gt;Major shifts in pelagic micronekton and macrozooplankton community structure in an upwelling ecosystem related to an unprecedented marine heatwave&lt;/title&gt;&lt;secondary-title&gt;Frontiers in Marine Science&lt;/secondary-title&gt;&lt;short-title&gt;Ecosystem Change in pelagic zone due to warming&lt;/short-title&gt;&lt;/titles&gt;&lt;periodical&gt;&lt;full-title&gt;Frontiers in Marine Science&lt;/full-title&gt;&lt;abbr-1&gt;Front. Mar. Sci.&lt;/abbr-1&gt;&lt;/periodical&gt;&lt;volume&gt;6&lt;/volume&gt;&lt;number&gt;212&lt;/number&gt;&lt;keywords&gt;&lt;keyword&gt;Micronekton,gelatinous zooplankton,Euphausiacea,upwelling ecosystems,Heatwaves,Environmental conditions&lt;/keyword&gt;&lt;/keywords&gt;&lt;dates&gt;&lt;year&gt;2019&lt;/year&gt;&lt;pub-dates&gt;&lt;date&gt;2019-May-07&lt;/date&gt;&lt;/pub-dates&gt;&lt;/dates&gt;&lt;isbn&gt;2296-7745&lt;/isbn&gt;&lt;work-type&gt;Original Research&lt;/work-type&gt;&lt;urls&gt;&lt;related-urls&gt;&lt;url&gt;https://www.frontiersin.org/article/10.3389/fmars.2019.00212&lt;/url&gt;&lt;/related-urls&gt;&lt;/urls&gt;&lt;electronic-resource-num&gt;10.3389/fmars.2019.00212&lt;/electronic-resource-num&gt;&lt;language&gt;English&lt;/language&gt;&lt;/record&gt;&lt;/Cite&gt;&lt;/EndNote&gt;</w:instrText>
      </w:r>
      <w:r w:rsidR="00F306BF">
        <w:rPr>
          <w:rFonts w:ascii="Times New Roman" w:eastAsia="Times New Roman" w:hAnsi="Times New Roman" w:cs="Times New Roman"/>
          <w:sz w:val="24"/>
          <w:szCs w:val="24"/>
        </w:rPr>
        <w:fldChar w:fldCharType="separate"/>
      </w:r>
      <w:r w:rsidR="00226D1B">
        <w:rPr>
          <w:rFonts w:ascii="Times New Roman" w:eastAsia="Times New Roman" w:hAnsi="Times New Roman" w:cs="Times New Roman"/>
          <w:noProof/>
          <w:sz w:val="24"/>
          <w:szCs w:val="24"/>
        </w:rPr>
        <w:t>(Brodeur et al. 2019)</w:t>
      </w:r>
      <w:r w:rsidR="00F306B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While numerous populations of juvenile salmon in the NCC are stable or increasing, many are in decline and are listed as threatened or endangered under the Endangered Species Act. United States commercial landings of Pacific salmon in 2019 were in excess of $700 million (</w:t>
      </w:r>
      <w:hyperlink r:id="rId10">
        <w:r>
          <w:rPr>
            <w:rFonts w:ascii="Times New Roman" w:eastAsia="Times New Roman" w:hAnsi="Times New Roman" w:cs="Times New Roman"/>
            <w:color w:val="0563C1"/>
            <w:sz w:val="24"/>
            <w:szCs w:val="24"/>
            <w:u w:val="single"/>
          </w:rPr>
          <w:t>www.fishereis.noaa.gov</w:t>
        </w:r>
      </w:hyperlink>
      <w:r w:rsidR="009D2D80">
        <w:rPr>
          <w:rFonts w:ascii="Times New Roman" w:eastAsia="Times New Roman" w:hAnsi="Times New Roman" w:cs="Times New Roman"/>
          <w:sz w:val="24"/>
          <w:szCs w:val="24"/>
        </w:rPr>
        <w:t>; last accessed Jan. 2023</w:t>
      </w:r>
      <w:r>
        <w:rPr>
          <w:rFonts w:ascii="Times New Roman" w:eastAsia="Times New Roman" w:hAnsi="Times New Roman" w:cs="Times New Roman"/>
          <w:sz w:val="24"/>
          <w:szCs w:val="24"/>
        </w:rPr>
        <w:t>). Juvenile salmon from the Columbia River enter the NCC in spring and summer and spend weeks to several months feeding and growing in the coastal epipelagic waters of Oregon and Washington</w:t>
      </w:r>
      <w:r w:rsidR="00226D1B">
        <w:rPr>
          <w:rFonts w:ascii="Times New Roman" w:eastAsia="Times New Roman" w:hAnsi="Times New Roman" w:cs="Times New Roman"/>
          <w:sz w:val="24"/>
          <w:szCs w:val="24"/>
        </w:rPr>
        <w:t xml:space="preserve"> </w:t>
      </w:r>
      <w:r w:rsidR="00226D1B">
        <w:rPr>
          <w:rFonts w:ascii="Times New Roman" w:eastAsia="Times New Roman" w:hAnsi="Times New Roman" w:cs="Times New Roman"/>
          <w:sz w:val="24"/>
          <w:szCs w:val="24"/>
        </w:rPr>
        <w:fldChar w:fldCharType="begin">
          <w:fldData xml:space="preserve">PEVuZE5vdGU+PENpdGU+PEF1dGhvcj5Ub21hcm88L0F1dGhvcj48WWVhcj4yMDEyPC9ZZWFyPjxS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</w:fldData>
        </w:fldChar>
      </w:r>
      <w:r w:rsidR="00226D1B">
        <w:rPr>
          <w:rFonts w:ascii="Times New Roman" w:eastAsia="Times New Roman" w:hAnsi="Times New Roman" w:cs="Times New Roman"/>
          <w:sz w:val="24"/>
          <w:szCs w:val="24"/>
        </w:rPr>
        <w:instrText xml:space="preserve"> ADDIN EN.CITE </w:instrText>
      </w:r>
      <w:r w:rsidR="00226D1B">
        <w:rPr>
          <w:rFonts w:ascii="Times New Roman" w:eastAsia="Times New Roman" w:hAnsi="Times New Roman" w:cs="Times New Roman"/>
          <w:sz w:val="24"/>
          <w:szCs w:val="24"/>
        </w:rPr>
        <w:fldChar w:fldCharType="begin">
          <w:fldData xml:space="preserve">PEVuZE5vdGU+PENpdGU+PEF1dGhvcj5Ub21hcm88L0F1dGhvcj48WWVhcj4yMDEyPC9ZZWFyPjxS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</w:fldData>
        </w:fldChar>
      </w:r>
      <w:r w:rsidR="00226D1B">
        <w:rPr>
          <w:rFonts w:ascii="Times New Roman" w:eastAsia="Times New Roman" w:hAnsi="Times New Roman" w:cs="Times New Roman"/>
          <w:sz w:val="24"/>
          <w:szCs w:val="24"/>
        </w:rPr>
        <w:instrText xml:space="preserve"> ADDIN EN.CITE.DATA </w:instrText>
      </w:r>
      <w:r w:rsidR="00226D1B">
        <w:rPr>
          <w:rFonts w:ascii="Times New Roman" w:eastAsia="Times New Roman" w:hAnsi="Times New Roman" w:cs="Times New Roman"/>
          <w:sz w:val="24"/>
          <w:szCs w:val="24"/>
        </w:rPr>
      </w:r>
      <w:r w:rsidR="00226D1B">
        <w:rPr>
          <w:rFonts w:ascii="Times New Roman" w:eastAsia="Times New Roman" w:hAnsi="Times New Roman" w:cs="Times New Roman"/>
          <w:sz w:val="24"/>
          <w:szCs w:val="24"/>
        </w:rPr>
        <w:fldChar w:fldCharType="end"/>
      </w:r>
      <w:r w:rsidR="00226D1B">
        <w:rPr>
          <w:rFonts w:ascii="Times New Roman" w:eastAsia="Times New Roman" w:hAnsi="Times New Roman" w:cs="Times New Roman"/>
          <w:sz w:val="24"/>
          <w:szCs w:val="24"/>
        </w:rPr>
      </w:r>
      <w:r w:rsidR="00226D1B">
        <w:rPr>
          <w:rFonts w:ascii="Times New Roman" w:eastAsia="Times New Roman" w:hAnsi="Times New Roman" w:cs="Times New Roman"/>
          <w:sz w:val="24"/>
          <w:szCs w:val="24"/>
        </w:rPr>
        <w:fldChar w:fldCharType="separate"/>
      </w:r>
      <w:r w:rsidR="00226D1B">
        <w:rPr>
          <w:rFonts w:ascii="Times New Roman" w:eastAsia="Times New Roman" w:hAnsi="Times New Roman" w:cs="Times New Roman"/>
          <w:noProof/>
          <w:sz w:val="24"/>
          <w:szCs w:val="24"/>
        </w:rPr>
        <w:t>(Weitkamp 2010; Tomaro et al. 2012)</w:t>
      </w:r>
      <w:r w:rsidR="00226D1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growth of juvenile </w:t>
      </w:r>
      <w:r w:rsidR="000627E2">
        <w:rPr>
          <w:rFonts w:ascii="Times New Roman" w:eastAsia="Times New Roman" w:hAnsi="Times New Roman" w:cs="Times New Roman"/>
          <w:sz w:val="24"/>
          <w:szCs w:val="24"/>
        </w:rPr>
        <w:t>Coho</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Oncorhynchus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kisutch</w:t>
      </w:r>
      <w:proofErr w:type="spellEnd"/>
      <w:r>
        <w:rPr>
          <w:rFonts w:ascii="Arial" w:eastAsia="Arial" w:hAnsi="Arial" w:cs="Arial"/>
          <w:color w:val="4D5156"/>
          <w:sz w:val="21"/>
          <w:szCs w:val="21"/>
          <w:highlight w:val="white"/>
        </w:rPr>
        <w:t>)</w:t>
      </w:r>
      <w:r>
        <w:rPr>
          <w:rFonts w:ascii="Times New Roman" w:eastAsia="Times New Roman" w:hAnsi="Times New Roman" w:cs="Times New Roman"/>
          <w:sz w:val="24"/>
          <w:szCs w:val="24"/>
        </w:rPr>
        <w:t xml:space="preserve"> and Chinook (</w:t>
      </w:r>
      <w:r>
        <w:rPr>
          <w:rFonts w:ascii="Times New Roman" w:eastAsia="Times New Roman" w:hAnsi="Times New Roman" w:cs="Times New Roman"/>
          <w:i/>
          <w:sz w:val="24"/>
          <w:szCs w:val="24"/>
        </w:rPr>
        <w:t xml:space="preserve">O. </w:t>
      </w:r>
      <w:proofErr w:type="spellStart"/>
      <w:r>
        <w:rPr>
          <w:rFonts w:ascii="Times New Roman" w:eastAsia="Times New Roman" w:hAnsi="Times New Roman" w:cs="Times New Roman"/>
          <w:i/>
          <w:sz w:val="24"/>
          <w:szCs w:val="24"/>
        </w:rPr>
        <w:t>tshawytscha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salmon during their early marine phase is critical to their survival </w:t>
      </w:r>
      <w:r w:rsidR="00226D1B">
        <w:rPr>
          <w:rFonts w:ascii="Times New Roman" w:eastAsia="Times New Roman" w:hAnsi="Times New Roman" w:cs="Times New Roman"/>
          <w:sz w:val="24"/>
          <w:szCs w:val="24"/>
        </w:rPr>
        <w:fldChar w:fldCharType="begin"/>
      </w:r>
      <w:r w:rsidR="00226D1B">
        <w:rPr>
          <w:rFonts w:ascii="Times New Roman" w:eastAsia="Times New Roman" w:hAnsi="Times New Roman" w:cs="Times New Roman"/>
          <w:sz w:val="24"/>
          <w:szCs w:val="24"/>
        </w:rPr>
        <w:instrText xml:space="preserve"> ADDIN EN.CITE &lt;EndNote&gt;&lt;Cite&gt;&lt;Author&gt;Pearcy&lt;/Author&gt;&lt;Year&gt;1992&lt;/Year&gt;&lt;RecNum&gt;125&lt;/RecNum&gt;&lt;DisplayText&gt;(Pearcy 1992)&lt;/DisplayText&gt;&lt;record&gt;&lt;rec-number&gt;125&lt;/rec-number&gt;&lt;foreign-keys&gt;&lt;key app="EN" db-id="5wp0902f4ps0pievt9jpevac5p9esse05tdz" timestamp="0"&gt;125&lt;/key&gt;&lt;/foreign-keys&gt;&lt;ref-type name="Book"&gt;6&lt;/ref-type&gt;&lt;contributors&gt;&lt;authors&gt;&lt;author&gt;Pearcy, W.G.&lt;/author&gt;&lt;/authors&gt;&lt;/contributors&gt;&lt;titles&gt;&lt;title&gt;Ocean ecology of North Pacific salmonids&lt;/title&gt;&lt;/titles&gt;&lt;pages&gt;179&lt;/pages&gt;&lt;dates&gt;&lt;year&gt;1992&lt;/year&gt;&lt;/dates&gt;&lt;pub-location&gt;Seattle, WA&lt;/pub-location&gt;&lt;publisher&gt;Washington Sea Grant Program, University of Washinton Press&lt;/publisher&gt;&lt;urls&gt;&lt;/urls&gt;&lt;/record&gt;&lt;/Cite&gt;&lt;/EndNote&gt;</w:instrText>
      </w:r>
      <w:r w:rsidR="00226D1B">
        <w:rPr>
          <w:rFonts w:ascii="Times New Roman" w:eastAsia="Times New Roman" w:hAnsi="Times New Roman" w:cs="Times New Roman"/>
          <w:sz w:val="24"/>
          <w:szCs w:val="24"/>
        </w:rPr>
        <w:fldChar w:fldCharType="separate"/>
      </w:r>
      <w:r w:rsidR="00226D1B">
        <w:rPr>
          <w:rFonts w:ascii="Times New Roman" w:eastAsia="Times New Roman" w:hAnsi="Times New Roman" w:cs="Times New Roman"/>
          <w:noProof/>
          <w:sz w:val="24"/>
          <w:szCs w:val="24"/>
        </w:rPr>
        <w:t>(Pearcy 1992)</w:t>
      </w:r>
      <w:r w:rsidR="00226D1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early marine growth and survival has been shown to be strongly impacted by bottom up processes of prey availability and quality and environmental conditions such as ocean upwelling and temperature</w:t>
      </w:r>
      <w:r w:rsidR="00B43254">
        <w:rPr>
          <w:rFonts w:ascii="Times New Roman" w:eastAsia="Times New Roman" w:hAnsi="Times New Roman" w:cs="Times New Roman"/>
          <w:sz w:val="24"/>
          <w:szCs w:val="24"/>
        </w:rPr>
        <w:t xml:space="preserve"> </w:t>
      </w:r>
      <w:r w:rsidR="00B43254">
        <w:rPr>
          <w:rFonts w:ascii="Times New Roman" w:eastAsia="Times New Roman" w:hAnsi="Times New Roman" w:cs="Times New Roman"/>
          <w:sz w:val="24"/>
          <w:szCs w:val="24"/>
        </w:rPr>
        <w:fldChar w:fldCharType="begin">
          <w:fldData xml:space="preserve">PEVuZE5vdGU+PENpdGU+PEF1dGhvcj5CZWFtaXNoPC9BdXRob3I+PFllYXI+MjAwNDwvWWVhcj48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</w:fldData>
        </w:fldChar>
      </w:r>
      <w:r w:rsidR="00E36FBB">
        <w:rPr>
          <w:rFonts w:ascii="Times New Roman" w:eastAsia="Times New Roman" w:hAnsi="Times New Roman" w:cs="Times New Roman"/>
          <w:sz w:val="24"/>
          <w:szCs w:val="24"/>
        </w:rPr>
        <w:instrText xml:space="preserve"> ADDIN EN.CITE </w:instrText>
      </w:r>
      <w:r w:rsidR="00E36FBB">
        <w:rPr>
          <w:rFonts w:ascii="Times New Roman" w:eastAsia="Times New Roman" w:hAnsi="Times New Roman" w:cs="Times New Roman"/>
          <w:sz w:val="24"/>
          <w:szCs w:val="24"/>
        </w:rPr>
        <w:fldChar w:fldCharType="begin">
          <w:fldData xml:space="preserve">PEVuZE5vdGU+PENpdGU+PEF1dGhvcj5CZWFtaXNoPC9BdXRob3I+PFllYXI+MjAwNDwvWWVhcj48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</w:fldData>
        </w:fldChar>
      </w:r>
      <w:r w:rsidR="00E36FBB">
        <w:rPr>
          <w:rFonts w:ascii="Times New Roman" w:eastAsia="Times New Roman" w:hAnsi="Times New Roman" w:cs="Times New Roman"/>
          <w:sz w:val="24"/>
          <w:szCs w:val="24"/>
        </w:rPr>
        <w:instrText xml:space="preserve"> ADDIN EN.CITE.DATA </w:instrText>
      </w:r>
      <w:r w:rsidR="00E36FBB">
        <w:rPr>
          <w:rFonts w:ascii="Times New Roman" w:eastAsia="Times New Roman" w:hAnsi="Times New Roman" w:cs="Times New Roman"/>
          <w:sz w:val="24"/>
          <w:szCs w:val="24"/>
        </w:rPr>
      </w:r>
      <w:r w:rsidR="00E36FBB">
        <w:rPr>
          <w:rFonts w:ascii="Times New Roman" w:eastAsia="Times New Roman" w:hAnsi="Times New Roman" w:cs="Times New Roman"/>
          <w:sz w:val="24"/>
          <w:szCs w:val="24"/>
        </w:rPr>
        <w:fldChar w:fldCharType="end"/>
      </w:r>
      <w:r w:rsidR="00B43254">
        <w:rPr>
          <w:rFonts w:ascii="Times New Roman" w:eastAsia="Times New Roman" w:hAnsi="Times New Roman" w:cs="Times New Roman"/>
          <w:sz w:val="24"/>
          <w:szCs w:val="24"/>
        </w:rPr>
      </w:r>
      <w:r w:rsidR="00B43254">
        <w:rPr>
          <w:rFonts w:ascii="Times New Roman" w:eastAsia="Times New Roman" w:hAnsi="Times New Roman" w:cs="Times New Roman"/>
          <w:sz w:val="24"/>
          <w:szCs w:val="24"/>
        </w:rPr>
        <w:fldChar w:fldCharType="separate"/>
      </w:r>
      <w:r w:rsidR="00B43254">
        <w:rPr>
          <w:rFonts w:ascii="Times New Roman" w:eastAsia="Times New Roman" w:hAnsi="Times New Roman" w:cs="Times New Roman"/>
          <w:noProof/>
          <w:sz w:val="24"/>
          <w:szCs w:val="24"/>
        </w:rPr>
        <w:t>(Logerwell et al. 2003; Beamish et al. 2004; Burke et al. 2013; Daly et al. 2013; Claiborne et al. 2021; Crozier et al. 2021)</w:t>
      </w:r>
      <w:r w:rsidR="00B4325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Sablefish</w:t>
      </w:r>
      <w:r w:rsidRPr="00FA3640">
        <w:rPr>
          <w:rFonts w:ascii="Times New Roman" w:eastAsia="Times New Roman" w:hAnsi="Times New Roman" w:cs="Times New Roman"/>
          <w:sz w:val="24"/>
          <w:szCs w:val="24"/>
        </w:rPr>
        <w:t xml:space="preserve"> (</w:t>
      </w:r>
      <w:r w:rsidRPr="00FA3640">
        <w:rPr>
          <w:rFonts w:ascii="Times New Roman" w:eastAsia="Times New Roman" w:hAnsi="Times New Roman" w:cs="Times New Roman"/>
          <w:i/>
          <w:sz w:val="24"/>
          <w:szCs w:val="24"/>
        </w:rPr>
        <w:t>Anoplopoma fimbria</w:t>
      </w:r>
      <w:r w:rsidRPr="00FA3640">
        <w:rPr>
          <w:rFonts w:ascii="Times New Roman" w:eastAsia="Times New Roman" w:hAnsi="Times New Roman" w:cs="Times New Roman"/>
          <w:sz w:val="24"/>
          <w:szCs w:val="24"/>
        </w:rPr>
        <w:t>)</w:t>
      </w:r>
      <w:r>
        <w:rPr>
          <w:rFonts w:ascii="Times New Roman" w:eastAsia="Times New Roman" w:hAnsi="Times New Roman" w:cs="Times New Roman"/>
          <w:sz w:val="25"/>
          <w:szCs w:val="25"/>
        </w:rPr>
        <w:t xml:space="preserve"> </w:t>
      </w:r>
      <w:r>
        <w:rPr>
          <w:rFonts w:ascii="Times New Roman" w:eastAsia="Times New Roman" w:hAnsi="Times New Roman" w:cs="Times New Roman"/>
          <w:sz w:val="24"/>
          <w:szCs w:val="24"/>
        </w:rPr>
        <w:t>are a marine demersal fish of high commercial importance found along the west coast of the United States and are one of the highest valued fish per pound due to their rich oil content, with commercial fisheries landings valued at approximately $90 million in 2019 (</w:t>
      </w:r>
      <w:hyperlink r:id="rId11">
        <w:r>
          <w:rPr>
            <w:rFonts w:ascii="Times New Roman" w:eastAsia="Times New Roman" w:hAnsi="Times New Roman" w:cs="Times New Roman"/>
            <w:color w:val="0563C1"/>
            <w:sz w:val="24"/>
            <w:szCs w:val="24"/>
            <w:u w:val="single"/>
          </w:rPr>
          <w:t>www.fishereis.noaa.gov</w:t>
        </w:r>
      </w:hyperlink>
      <w:r>
        <w:rPr>
          <w:rFonts w:ascii="Times New Roman" w:eastAsia="Times New Roman" w:hAnsi="Times New Roman" w:cs="Times New Roman"/>
          <w:sz w:val="24"/>
          <w:szCs w:val="24"/>
        </w:rPr>
        <w:t>; last accessed Ja</w:t>
      </w:r>
      <w:r w:rsidR="009D2D80">
        <w:rPr>
          <w:rFonts w:ascii="Times New Roman" w:eastAsia="Times New Roman" w:hAnsi="Times New Roman" w:cs="Times New Roman"/>
          <w:sz w:val="24"/>
          <w:szCs w:val="24"/>
        </w:rPr>
        <w:t>n. 2023</w:t>
      </w:r>
      <w:r>
        <w:rPr>
          <w:rFonts w:ascii="Times New Roman" w:eastAsia="Times New Roman" w:hAnsi="Times New Roman" w:cs="Times New Roman"/>
          <w:sz w:val="24"/>
          <w:szCs w:val="24"/>
        </w:rPr>
        <w:t xml:space="preserve">). Interannual variation in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recruitment has been linked with oceanographic, growth, and prey conditions during the egg and larval stage and year class strength can periodically be 5-10 </w:t>
      </w:r>
      <w:r>
        <w:rPr>
          <w:rFonts w:ascii="Times New Roman" w:eastAsia="Times New Roman" w:hAnsi="Times New Roman" w:cs="Times New Roman"/>
          <w:sz w:val="24"/>
          <w:szCs w:val="24"/>
        </w:rPr>
        <w:lastRenderedPageBreak/>
        <w:t xml:space="preserve">times higher between years </w:t>
      </w:r>
      <w:r w:rsidR="008759B9">
        <w:rPr>
          <w:rFonts w:ascii="Times New Roman" w:eastAsia="Times New Roman" w:hAnsi="Times New Roman" w:cs="Times New Roman"/>
          <w:sz w:val="24"/>
          <w:szCs w:val="24"/>
        </w:rPr>
        <w:fldChar w:fldCharType="begin">
          <w:fldData xml:space="preserve">PEVuZE5vdGU+PENpdGU+PEF1dGhvcj5IYWx0dWNoPC9BdXRob3I+PFllYXI+MjAxOTwvWWVhcj48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</w:fldData>
        </w:fldChar>
      </w:r>
      <w:r w:rsidR="008759B9">
        <w:rPr>
          <w:rFonts w:ascii="Times New Roman" w:eastAsia="Times New Roman" w:hAnsi="Times New Roman" w:cs="Times New Roman"/>
          <w:sz w:val="24"/>
          <w:szCs w:val="24"/>
        </w:rPr>
        <w:instrText xml:space="preserve"> ADDIN EN.CITE </w:instrText>
      </w:r>
      <w:r w:rsidR="008759B9">
        <w:rPr>
          <w:rFonts w:ascii="Times New Roman" w:eastAsia="Times New Roman" w:hAnsi="Times New Roman" w:cs="Times New Roman"/>
          <w:sz w:val="24"/>
          <w:szCs w:val="24"/>
        </w:rPr>
        <w:fldChar w:fldCharType="begin">
          <w:fldData xml:space="preserve">PEVuZE5vdGU+PENpdGU+PEF1dGhvcj5IYWx0dWNoPC9BdXRob3I+PFllYXI+MjAxOTwvWWVhcj48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</w:fldData>
        </w:fldChar>
      </w:r>
      <w:r w:rsidR="008759B9">
        <w:rPr>
          <w:rFonts w:ascii="Times New Roman" w:eastAsia="Times New Roman" w:hAnsi="Times New Roman" w:cs="Times New Roman"/>
          <w:sz w:val="24"/>
          <w:szCs w:val="24"/>
        </w:rPr>
        <w:instrText xml:space="preserve"> ADDIN EN.CITE.DATA </w:instrText>
      </w:r>
      <w:r w:rsidR="008759B9">
        <w:rPr>
          <w:rFonts w:ascii="Times New Roman" w:eastAsia="Times New Roman" w:hAnsi="Times New Roman" w:cs="Times New Roman"/>
          <w:sz w:val="24"/>
          <w:szCs w:val="24"/>
        </w:rPr>
      </w:r>
      <w:r w:rsidR="008759B9">
        <w:rPr>
          <w:rFonts w:ascii="Times New Roman" w:eastAsia="Times New Roman" w:hAnsi="Times New Roman" w:cs="Times New Roman"/>
          <w:sz w:val="24"/>
          <w:szCs w:val="24"/>
        </w:rPr>
        <w:fldChar w:fldCharType="end"/>
      </w:r>
      <w:r w:rsidR="008759B9">
        <w:rPr>
          <w:rFonts w:ascii="Times New Roman" w:eastAsia="Times New Roman" w:hAnsi="Times New Roman" w:cs="Times New Roman"/>
          <w:sz w:val="24"/>
          <w:szCs w:val="24"/>
        </w:rPr>
      </w:r>
      <w:r w:rsidR="008759B9">
        <w:rPr>
          <w:rFonts w:ascii="Times New Roman" w:eastAsia="Times New Roman" w:hAnsi="Times New Roman" w:cs="Times New Roman"/>
          <w:sz w:val="24"/>
          <w:szCs w:val="24"/>
        </w:rPr>
        <w:fldChar w:fldCharType="separate"/>
      </w:r>
      <w:r w:rsidR="008759B9">
        <w:rPr>
          <w:rFonts w:ascii="Times New Roman" w:eastAsia="Times New Roman" w:hAnsi="Times New Roman" w:cs="Times New Roman"/>
          <w:noProof/>
          <w:sz w:val="24"/>
          <w:szCs w:val="24"/>
        </w:rPr>
        <w:t>(McFarlane and Beamish 1983; Kendall Jr and Matarese 1987; Schirripa and Colbert 2006; Sogard 2011; Tolimieri et al. 2018; Haltuch et al. 2019)</w:t>
      </w:r>
      <w:r w:rsidR="008759B9">
        <w:rPr>
          <w:rFonts w:ascii="Times New Roman" w:eastAsia="Times New Roman" w:hAnsi="Times New Roman" w:cs="Times New Roman"/>
          <w:sz w:val="24"/>
          <w:szCs w:val="24"/>
        </w:rPr>
        <w:fldChar w:fldCharType="end"/>
      </w:r>
      <w:r w:rsidRPr="008759B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A15B5A" w:rsidRDefault="00101C8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w:t>
      </w:r>
      <w:sdt>
        <w:sdtPr>
          <w:tag w:val="goog_rdk_7"/>
          <w:id w:val="-1337922120"/>
        </w:sdtPr>
        <w:sdtEndPr/>
        <w:sdtContent/>
      </w:sdt>
      <w:sdt>
        <w:sdtPr>
          <w:tag w:val="goog_rdk_8"/>
          <w:id w:val="430093887"/>
        </w:sdtPr>
        <w:sdtEndPr/>
        <w:sdtContent/>
      </w:sdt>
      <w:r>
        <w:rPr>
          <w:rFonts w:ascii="Times New Roman" w:eastAsia="Times New Roman" w:hAnsi="Times New Roman" w:cs="Times New Roman"/>
          <w:sz w:val="24"/>
          <w:szCs w:val="24"/>
        </w:rPr>
        <w:t>ovel interactions between managed species in the nearshore marine environment are increasing as a result of changes in atmospheric and ocean processes</w:t>
      </w:r>
      <w:r w:rsidR="00F159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w:t>
      </w:r>
      <w:r w:rsidR="0036771F">
        <w:rPr>
          <w:rFonts w:ascii="Times New Roman" w:eastAsia="Times New Roman" w:hAnsi="Times New Roman" w:cs="Times New Roman"/>
          <w:sz w:val="24"/>
          <w:szCs w:val="24"/>
        </w:rPr>
        <w:t xml:space="preserve">ch can have implications for fisheries </w:t>
      </w:r>
      <w:r>
        <w:rPr>
          <w:rFonts w:ascii="Times New Roman" w:eastAsia="Times New Roman" w:hAnsi="Times New Roman" w:cs="Times New Roman"/>
          <w:sz w:val="24"/>
          <w:szCs w:val="24"/>
        </w:rPr>
        <w:t>management and conservation</w:t>
      </w:r>
      <w:r w:rsidR="003A30A8">
        <w:rPr>
          <w:rFonts w:ascii="Times New Roman" w:eastAsia="Times New Roman" w:hAnsi="Times New Roman" w:cs="Times New Roman"/>
          <w:sz w:val="24"/>
          <w:szCs w:val="24"/>
        </w:rPr>
        <w:t xml:space="preserve"> </w:t>
      </w:r>
      <w:r w:rsidR="00F21B9F">
        <w:rPr>
          <w:rFonts w:ascii="Times New Roman" w:eastAsia="Times New Roman" w:hAnsi="Times New Roman" w:cs="Times New Roman"/>
          <w:sz w:val="24"/>
          <w:szCs w:val="24"/>
        </w:rPr>
        <w:fldChar w:fldCharType="begin"/>
      </w:r>
      <w:r w:rsidR="00F21B9F">
        <w:rPr>
          <w:rFonts w:ascii="Times New Roman" w:eastAsia="Times New Roman" w:hAnsi="Times New Roman" w:cs="Times New Roman"/>
          <w:sz w:val="24"/>
          <w:szCs w:val="24"/>
        </w:rPr>
        <w:instrText xml:space="preserve"> ADDIN EN.CITE &lt;EndNote&gt;&lt;Cite&gt;&lt;Author&gt;Poloczanska&lt;/Author&gt;&lt;Year&gt;2016&lt;/Year&gt;&lt;RecNum&gt;886&lt;/RecNum&gt;&lt;DisplayText&gt;(Poloczanska et al. 2016)&lt;/DisplayText&gt;&lt;record&gt;&lt;rec-number&gt;886&lt;/rec-number&gt;&lt;foreign-keys&gt;&lt;key app="EN" db-id="5wp0902f4ps0pievt9jpevac5p9esse05tdz" timestamp="1686590908"&gt;886&lt;/key&gt;&lt;/foreign-keys&gt;&lt;ref-type name="Journal Article"&gt;17&lt;/ref-type&gt;&lt;contributors&gt;&lt;authors&gt;&lt;author&gt;Poloczanska,Elvira S.&lt;/author&gt;&lt;author&gt;Burrows,Michael T.&lt;/author&gt;&lt;author&gt;Brown,Christopher J.&lt;/author&gt;&lt;author&gt;García Molinos,Jorge&lt;/author&gt;&lt;author&gt;Halpern,Benjamin S.&lt;/author&gt;&lt;author&gt;Hoegh-Guldberg,Ove&lt;/author&gt;&lt;author&gt;Kappel,Carrie V.&lt;/author&gt;&lt;author&gt;Moore,Pippa J.&lt;/author&gt;&lt;author&gt;Richardson,Anthony J.&lt;/author&gt;&lt;author&gt;Schoeman,David S.&lt;/author&gt;&lt;author&gt;Sydeman,William J.&lt;/author&gt;&lt;/authors&gt;&lt;/contributors&gt;&lt;auth-address&gt;Elvira S. Poloczanska,Commonwealth Scientific and Industrial Research Organisation, Oceans and Atmosphere,Brisbane, QLD, Australia,elvira.poloczanska@csiro.au&amp;#xD;Elvira S. Poloczanska,The Global Change Institute, University of Queensland,Brisbane, QLD, Australia,elvira.poloczanska@csiro.au&lt;/auth-address&gt;&lt;titles&gt;&lt;title&gt;Responses of Marine Organisms to Climate Change across Oceans&lt;/title&gt;&lt;secondary-title&gt;Frontiers in Marine Science&lt;/secondary-title&gt;&lt;short-title&gt;Responses to climate change across oceans&lt;/short-title&gt;&lt;/titles&gt;&lt;periodical&gt;&lt;full-title&gt;Frontiers in Marine Science&lt;/full-title&gt;&lt;abbr-1&gt;Front. Mar. Sci.&lt;/abbr-1&gt;&lt;/periodical&gt;&lt;volume&gt;3&lt;/volume&gt;&lt;keywords&gt;&lt;keyword&gt;Climate Change,Range shifts,Phenology,ocean acidification,Demography,abundance&lt;/keyword&gt;&lt;/keywords&gt;&lt;dates&gt;&lt;year&gt;2016&lt;/year&gt;&lt;pub-dates&gt;&lt;date&gt;2016-May-04&lt;/date&gt;&lt;/pub-dates&gt;&lt;/dates&gt;&lt;isbn&gt;2296-7745&lt;/isbn&gt;&lt;work-type&gt;Review&lt;/work-type&gt;&lt;urls&gt;&lt;related-urls&gt;&lt;url&gt;https://www.frontiersin.org/articles/10.3389/fmars.2016.00062&lt;/url&gt;&lt;/related-urls&gt;&lt;/urls&gt;&lt;electronic-resource-num&gt;10.3389/fmars.2016.00062&lt;/electronic-resource-num&gt;&lt;language&gt;English&lt;/language&gt;&lt;/record&gt;&lt;/Cite&gt;&lt;/EndNote&gt;</w:instrText>
      </w:r>
      <w:r w:rsidR="00F21B9F">
        <w:rPr>
          <w:rFonts w:ascii="Times New Roman" w:eastAsia="Times New Roman" w:hAnsi="Times New Roman" w:cs="Times New Roman"/>
          <w:sz w:val="24"/>
          <w:szCs w:val="24"/>
        </w:rPr>
        <w:fldChar w:fldCharType="separate"/>
      </w:r>
      <w:r w:rsidR="00F21B9F">
        <w:rPr>
          <w:rFonts w:ascii="Times New Roman" w:eastAsia="Times New Roman" w:hAnsi="Times New Roman" w:cs="Times New Roman"/>
          <w:noProof/>
          <w:sz w:val="24"/>
          <w:szCs w:val="24"/>
        </w:rPr>
        <w:t>(Poloczanska et al. 2016)</w:t>
      </w:r>
      <w:r w:rsidR="00F21B9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Ecosystem management of multiple species requires understanding complex ecological interactions in order to ensure that there are sustainable resources for managed populations. Species-specific characteristics</w:t>
      </w:r>
      <w:r w:rsidR="00F159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such as diet composition, growth rates, potential competitors, and habitat selection</w:t>
      </w:r>
      <w:r w:rsidR="00F159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need to be understood in order to successfully account for </w:t>
      </w:r>
      <w:r w:rsidR="003A30A8">
        <w:rPr>
          <w:rFonts w:ascii="Times New Roman" w:eastAsia="Times New Roman" w:hAnsi="Times New Roman" w:cs="Times New Roman"/>
          <w:sz w:val="24"/>
          <w:szCs w:val="24"/>
        </w:rPr>
        <w:t xml:space="preserve">climate driven changes in order </w:t>
      </w:r>
      <w:r>
        <w:rPr>
          <w:rFonts w:ascii="Times New Roman" w:eastAsia="Times New Roman" w:hAnsi="Times New Roman" w:cs="Times New Roman"/>
          <w:sz w:val="24"/>
          <w:szCs w:val="24"/>
        </w:rPr>
        <w:t>to develop effective management strategies</w:t>
      </w:r>
      <w:r w:rsidR="003A30A8">
        <w:rPr>
          <w:rFonts w:ascii="Times New Roman" w:eastAsia="Times New Roman" w:hAnsi="Times New Roman" w:cs="Times New Roman"/>
          <w:sz w:val="24"/>
          <w:szCs w:val="24"/>
        </w:rPr>
        <w:t xml:space="preserve"> </w:t>
      </w:r>
      <w:r w:rsidR="00F21B9F">
        <w:rPr>
          <w:rFonts w:ascii="Times New Roman" w:eastAsia="Times New Roman" w:hAnsi="Times New Roman" w:cs="Times New Roman"/>
          <w:sz w:val="24"/>
          <w:szCs w:val="24"/>
        </w:rPr>
        <w:fldChar w:fldCharType="begin"/>
      </w:r>
      <w:r w:rsidR="00F31918">
        <w:rPr>
          <w:rFonts w:ascii="Times New Roman" w:eastAsia="Times New Roman" w:hAnsi="Times New Roman" w:cs="Times New Roman"/>
          <w:sz w:val="24"/>
          <w:szCs w:val="24"/>
        </w:rPr>
        <w:instrText xml:space="preserve"> ADDIN EN.CITE &lt;EndNote&gt;&lt;Cite&gt;&lt;Author&gt;Weiskopf&lt;/Author&gt;&lt;Year&gt;2020&lt;/Year&gt;&lt;RecNum&gt;887&lt;/RecNum&gt;&lt;DisplayText&gt;(Weiskopf et al. 2020)&lt;/DisplayText&gt;&lt;record&gt;&lt;rec-number&gt;887&lt;/rec-number&gt;&lt;foreign-keys&gt;&lt;key app="EN" db-id="5wp0902f4ps0pievt9jpevac5p9esse05tdz" timestamp="1686591014"&gt;887&lt;/key&gt;&lt;/foreign-keys&gt;&lt;ref-type name="Journal Article"&gt;17&lt;/ref-type&gt;&lt;contributors&gt;&lt;authors&gt;&lt;author&gt;Weiskopf, Sarah R.&lt;/author&gt;&lt;author&gt;Rubenstein, Madeleine A.&lt;/author&gt;&lt;author&gt;Crozier, Lisa G.&lt;/author&gt;&lt;author&gt;Gaichas, Sarah&lt;/author&gt;&lt;author&gt;Griffis, Roger&lt;/author&gt;&lt;author&gt;Halofsky, Jessica E.&lt;/author&gt;&lt;author&gt;Hyde, Kimberly J. W.&lt;/author&gt;&lt;author&gt;Morelli, Toni Lyn&lt;/author&gt;&lt;author&gt;Morisette, Jeffrey T.&lt;/author&gt;&lt;author&gt;Muñoz, Roldan C.&lt;/author&gt;&lt;author&gt;Pershing, Andrew J.&lt;/author&gt;&lt;author&gt;Peterson, David L.&lt;/author&gt;&lt;author&gt;Poudel, Rajendra&lt;/author&gt;&lt;author&gt;Staudinger, Michelle D.&lt;/author&gt;&lt;author&gt;Sutton-Grier, Ariana E.&lt;/author&gt;&lt;author&gt;Thompson, Laura&lt;/author&gt;&lt;author&gt;Vose, James&lt;/author&gt;&lt;author&gt;Weltzin, Jake F.&lt;/author&gt;&lt;author&gt;Whyte, Kyle Powys&lt;/author&gt;&lt;/authors&gt;&lt;/contributors&gt;&lt;titles&gt;&lt;title&gt;Climate change effects on biodiversity, ecosystems, ecosystem services, and natural resource management in the United States&lt;/title&gt;&lt;secondary-title&gt;Science of The Total Environment&lt;/secondary-title&gt;&lt;/titles&gt;&lt;periodical&gt;&lt;full-title&gt;Science of the Total Environment&lt;/full-title&gt;&lt;abbr-1&gt;Sci. Total Environ.&lt;/abbr-1&gt;&lt;/periodical&gt;&lt;pages&gt;137782&lt;/pages&gt;&lt;volume&gt;733&lt;/volume&gt;&lt;keywords&gt;&lt;keyword&gt;Global change&lt;/keyword&gt;&lt;keyword&gt;Biodiversity&lt;/keyword&gt;&lt;keyword&gt;Ecosystems&lt;/keyword&gt;&lt;keyword&gt;Ecosystem services&lt;/keyword&gt;&lt;keyword&gt;Natural resource management&lt;/keyword&gt;&lt;/keywords&gt;&lt;dates&gt;&lt;year&gt;2020&lt;/year&gt;&lt;pub-dates&gt;&lt;date&gt;2020/09/01/&lt;/date&gt;&lt;/pub-dates&gt;&lt;/dates&gt;&lt;isbn&gt;0048-9697&lt;/isbn&gt;&lt;urls&gt;&lt;related-urls&gt;&lt;url&gt;https://www.sciencedirect.com/science/article/pii/S0048969720312948&lt;/url&gt;&lt;/related-urls&gt;&lt;/urls&gt;&lt;electronic-resource-num&gt;10.1016/j.scitotenv.2020.137782&lt;/electronic-resource-num&gt;&lt;/record&gt;&lt;/Cite&gt;&lt;/EndNote&gt;</w:instrText>
      </w:r>
      <w:r w:rsidR="00F21B9F">
        <w:rPr>
          <w:rFonts w:ascii="Times New Roman" w:eastAsia="Times New Roman" w:hAnsi="Times New Roman" w:cs="Times New Roman"/>
          <w:sz w:val="24"/>
          <w:szCs w:val="24"/>
        </w:rPr>
        <w:fldChar w:fldCharType="separate"/>
      </w:r>
      <w:r w:rsidR="00F21B9F">
        <w:rPr>
          <w:rFonts w:ascii="Times New Roman" w:eastAsia="Times New Roman" w:hAnsi="Times New Roman" w:cs="Times New Roman"/>
          <w:noProof/>
          <w:sz w:val="24"/>
          <w:szCs w:val="24"/>
        </w:rPr>
        <w:t>(Weiskopf et al. 2020)</w:t>
      </w:r>
      <w:r w:rsidR="00F21B9F">
        <w:rPr>
          <w:rFonts w:ascii="Times New Roman" w:eastAsia="Times New Roman" w:hAnsi="Times New Roman" w:cs="Times New Roman"/>
          <w:sz w:val="24"/>
          <w:szCs w:val="24"/>
        </w:rPr>
        <w:fldChar w:fldCharType="end"/>
      </w:r>
      <w:r w:rsidR="003A30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Competitive interactions can adversely affect the growth and survival rates of marine fishes in their early life history stages. During this critical growth period, juveniles may compete with other individuals of their own species as well as with different species for food resources. When food availability is limited, locally or broadly, the individuals that are better adapted to obtain and utilize resources tend to have a competitive advantage and are more likely to grow faster and survive</w:t>
      </w:r>
      <w:r w:rsidR="00F818A7">
        <w:rPr>
          <w:rFonts w:ascii="Times New Roman" w:eastAsia="Times New Roman" w:hAnsi="Times New Roman" w:cs="Times New Roman"/>
          <w:sz w:val="24"/>
          <w:szCs w:val="24"/>
        </w:rPr>
        <w:t xml:space="preserve"> </w:t>
      </w:r>
      <w:r w:rsidR="00104BFB">
        <w:rPr>
          <w:rFonts w:ascii="Times New Roman" w:eastAsia="Times New Roman" w:hAnsi="Times New Roman" w:cs="Times New Roman"/>
          <w:sz w:val="24"/>
          <w:szCs w:val="24"/>
        </w:rPr>
        <w:t xml:space="preserve"> </w:t>
      </w:r>
      <w:r w:rsidR="00104BFB">
        <w:rPr>
          <w:rFonts w:ascii="Times New Roman" w:eastAsia="Times New Roman" w:hAnsi="Times New Roman" w:cs="Times New Roman"/>
          <w:sz w:val="24"/>
          <w:szCs w:val="24"/>
        </w:rPr>
        <w:fldChar w:fldCharType="begin">
          <w:fldData xml:space="preserve">PEVuZE5vdGU+PENpdGU+PEF1dGhvcj5Ba2lub3JpPC9BdXRob3I+PFllYXI+MjAwMzwvWWVhcj48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</w:fldData>
        </w:fldChar>
      </w:r>
      <w:r w:rsidR="00F31918">
        <w:rPr>
          <w:rFonts w:ascii="Times New Roman" w:eastAsia="Times New Roman" w:hAnsi="Times New Roman" w:cs="Times New Roman"/>
          <w:sz w:val="24"/>
          <w:szCs w:val="24"/>
        </w:rPr>
        <w:instrText xml:space="preserve"> ADDIN EN.CITE </w:instrText>
      </w:r>
      <w:r w:rsidR="00F31918">
        <w:rPr>
          <w:rFonts w:ascii="Times New Roman" w:eastAsia="Times New Roman" w:hAnsi="Times New Roman" w:cs="Times New Roman"/>
          <w:sz w:val="24"/>
          <w:szCs w:val="24"/>
        </w:rPr>
        <w:fldChar w:fldCharType="begin">
          <w:fldData xml:space="preserve">PEVuZE5vdGU+PENpdGU+PEF1dGhvcj5Ba2lub3JpPC9BdXRob3I+PFllYXI+MjAwMzwvWWVhcj48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</w:fldData>
        </w:fldChar>
      </w:r>
      <w:r w:rsidR="00F31918">
        <w:rPr>
          <w:rFonts w:ascii="Times New Roman" w:eastAsia="Times New Roman" w:hAnsi="Times New Roman" w:cs="Times New Roman"/>
          <w:sz w:val="24"/>
          <w:szCs w:val="24"/>
        </w:rPr>
        <w:instrText xml:space="preserve"> ADDIN EN.CITE.DATA </w:instrText>
      </w:r>
      <w:r w:rsidR="00F31918">
        <w:rPr>
          <w:rFonts w:ascii="Times New Roman" w:eastAsia="Times New Roman" w:hAnsi="Times New Roman" w:cs="Times New Roman"/>
          <w:sz w:val="24"/>
          <w:szCs w:val="24"/>
        </w:rPr>
      </w:r>
      <w:r w:rsidR="00F31918">
        <w:rPr>
          <w:rFonts w:ascii="Times New Roman" w:eastAsia="Times New Roman" w:hAnsi="Times New Roman" w:cs="Times New Roman"/>
          <w:sz w:val="24"/>
          <w:szCs w:val="24"/>
        </w:rPr>
        <w:fldChar w:fldCharType="end"/>
      </w:r>
      <w:r w:rsidR="00104BFB">
        <w:rPr>
          <w:rFonts w:ascii="Times New Roman" w:eastAsia="Times New Roman" w:hAnsi="Times New Roman" w:cs="Times New Roman"/>
          <w:sz w:val="24"/>
          <w:szCs w:val="24"/>
        </w:rPr>
      </w:r>
      <w:r w:rsidR="00104BFB">
        <w:rPr>
          <w:rFonts w:ascii="Times New Roman" w:eastAsia="Times New Roman" w:hAnsi="Times New Roman" w:cs="Times New Roman"/>
          <w:sz w:val="24"/>
          <w:szCs w:val="24"/>
        </w:rPr>
        <w:fldChar w:fldCharType="separate"/>
      </w:r>
      <w:r w:rsidR="00104BFB">
        <w:rPr>
          <w:rFonts w:ascii="Times New Roman" w:eastAsia="Times New Roman" w:hAnsi="Times New Roman" w:cs="Times New Roman"/>
          <w:noProof/>
          <w:sz w:val="24"/>
          <w:szCs w:val="24"/>
        </w:rPr>
        <w:t>(Akinori et al. 2003; Le Pape and Bonhommeau 2015; Fennie et al. 2023)</w:t>
      </w:r>
      <w:r w:rsidR="00104BFB">
        <w:rPr>
          <w:rFonts w:ascii="Times New Roman" w:eastAsia="Times New Roman" w:hAnsi="Times New Roman" w:cs="Times New Roman"/>
          <w:sz w:val="24"/>
          <w:szCs w:val="24"/>
        </w:rPr>
        <w:fldChar w:fldCharType="end"/>
      </w:r>
      <w:r w:rsidR="00F05D0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Fish populations with intrinsically higher growth rates, or dominant feeding behaviors, may outcompete weaker individuals for resources</w:t>
      </w:r>
      <w:r w:rsidR="00F818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may lead to increased vulnerability to predation and higher mortality rates for the less competitive </w:t>
      </w:r>
      <w:r w:rsidR="00F05D0C">
        <w:rPr>
          <w:rFonts w:ascii="Times New Roman" w:eastAsia="Times New Roman" w:hAnsi="Times New Roman" w:cs="Times New Roman"/>
          <w:sz w:val="24"/>
          <w:szCs w:val="24"/>
        </w:rPr>
        <w:t>species</w:t>
      </w:r>
      <w:r>
        <w:rPr>
          <w:rFonts w:ascii="Times New Roman" w:eastAsia="Times New Roman" w:hAnsi="Times New Roman" w:cs="Times New Roman"/>
          <w:sz w:val="24"/>
          <w:szCs w:val="24"/>
        </w:rPr>
        <w:t>. Competition is difficult to quantify, especially within an enormous landscape such as the ocean</w:t>
      </w:r>
      <w:r w:rsidR="00F818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where </w:t>
      </w:r>
      <w:r w:rsidR="00F818A7">
        <w:rPr>
          <w:rFonts w:ascii="Times New Roman" w:eastAsia="Times New Roman" w:hAnsi="Times New Roman" w:cs="Times New Roman"/>
          <w:sz w:val="24"/>
          <w:szCs w:val="24"/>
        </w:rPr>
        <w:t>data</w:t>
      </w:r>
      <w:r>
        <w:rPr>
          <w:rFonts w:ascii="Times New Roman" w:eastAsia="Times New Roman" w:hAnsi="Times New Roman" w:cs="Times New Roman"/>
          <w:sz w:val="24"/>
          <w:szCs w:val="24"/>
        </w:rPr>
        <w:t xml:space="preserve"> are highly limited. </w:t>
      </w:r>
    </w:p>
    <w:p w:rsidR="00A15B5A" w:rsidRDefault="00101C88">
      <w:pPr>
        <w:spacing w:line="48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w:r w:rsidR="00B56EC8">
        <w:rPr>
          <w:rFonts w:ascii="Times New Roman" w:eastAsia="Times New Roman" w:hAnsi="Times New Roman" w:cs="Times New Roman"/>
          <w:sz w:val="24"/>
          <w:szCs w:val="24"/>
        </w:rPr>
        <w:t xml:space="preserve">The distribution, size, and diets of juvenile </w:t>
      </w:r>
      <w:r w:rsidR="000627E2">
        <w:rPr>
          <w:rFonts w:ascii="Times New Roman" w:eastAsia="Times New Roman" w:hAnsi="Times New Roman" w:cs="Times New Roman"/>
          <w:sz w:val="24"/>
          <w:szCs w:val="24"/>
        </w:rPr>
        <w:t>Coho</w:t>
      </w:r>
      <w:r w:rsidR="00B56EC8">
        <w:rPr>
          <w:rFonts w:ascii="Times New Roman" w:eastAsia="Times New Roman" w:hAnsi="Times New Roman" w:cs="Times New Roman"/>
          <w:sz w:val="24"/>
          <w:szCs w:val="24"/>
        </w:rPr>
        <w:t xml:space="preserve"> and </w:t>
      </w:r>
      <w:r w:rsidR="000627E2">
        <w:rPr>
          <w:rFonts w:ascii="Times New Roman" w:eastAsia="Times New Roman" w:hAnsi="Times New Roman" w:cs="Times New Roman"/>
          <w:sz w:val="24"/>
          <w:szCs w:val="24"/>
        </w:rPr>
        <w:t>Chinook Salmon</w:t>
      </w:r>
      <w:r w:rsidR="00B56EC8">
        <w:rPr>
          <w:rFonts w:ascii="Times New Roman" w:eastAsia="Times New Roman" w:hAnsi="Times New Roman" w:cs="Times New Roman"/>
          <w:sz w:val="24"/>
          <w:szCs w:val="24"/>
        </w:rPr>
        <w:t xml:space="preserve"> has been well studied in the NCC. </w:t>
      </w:r>
      <w:r>
        <w:rPr>
          <w:rFonts w:ascii="Times New Roman" w:eastAsia="Times New Roman" w:hAnsi="Times New Roman" w:cs="Times New Roman"/>
          <w:sz w:val="24"/>
          <w:szCs w:val="24"/>
        </w:rPr>
        <w:t>Juvenile salmon typically reside in the top 1</w:t>
      </w:r>
      <w:r w:rsidR="00B56EC8">
        <w:rPr>
          <w:rFonts w:ascii="Times New Roman" w:eastAsia="Times New Roman" w:hAnsi="Times New Roman" w:cs="Times New Roman"/>
          <w:sz w:val="24"/>
          <w:szCs w:val="24"/>
        </w:rPr>
        <w:t>0-20</w:t>
      </w:r>
      <w:r>
        <w:rPr>
          <w:rFonts w:ascii="Times New Roman" w:eastAsia="Times New Roman" w:hAnsi="Times New Roman" w:cs="Times New Roman"/>
          <w:sz w:val="24"/>
          <w:szCs w:val="24"/>
        </w:rPr>
        <w:t xml:space="preserve"> m of the epipelagic zone of the ocean </w:t>
      </w:r>
      <w:r w:rsidR="00F31918">
        <w:rPr>
          <w:rFonts w:ascii="Times New Roman" w:eastAsia="Times New Roman" w:hAnsi="Times New Roman" w:cs="Times New Roman"/>
          <w:sz w:val="24"/>
          <w:szCs w:val="24"/>
        </w:rPr>
        <w:fldChar w:fldCharType="begin"/>
      </w:r>
      <w:r w:rsidR="00F31918">
        <w:rPr>
          <w:rFonts w:ascii="Times New Roman" w:eastAsia="Times New Roman" w:hAnsi="Times New Roman" w:cs="Times New Roman"/>
          <w:sz w:val="24"/>
          <w:szCs w:val="24"/>
        </w:rPr>
        <w:instrText xml:space="preserve"> ADDIN EN.CITE &lt;EndNote&gt;&lt;Cite&gt;&lt;Author&gt;Emmett&lt;/Author&gt;&lt;Year&gt;2004&lt;/Year&gt;&lt;RecNum&gt;573&lt;/RecNum&gt;&lt;DisplayText&gt;(Emmett et al. 2004)&lt;/DisplayText&gt;&lt;record&gt;&lt;rec-number&gt;573&lt;/rec-number&gt;&lt;foreign-keys&gt;&lt;key app="EN" db-id="5wp0902f4ps0pievt9jpevac5p9esse05tdz" timestamp="1505750691"&gt;573&lt;/key&gt;&lt;/foreign-keys&gt;&lt;ref-type name="Journal Article"&gt;17&lt;/ref-type&gt;&lt;contributors&gt;&lt;authors&gt;&lt;author&gt;Robert L. Emmett&lt;/author&gt;&lt;author&gt;Richard D. Brodeur&lt;/author&gt;&lt;author&gt;Philip M. Orton&lt;/author&gt;&lt;/authors&gt;&lt;/contributors&gt;&lt;titles&gt;&lt;title&gt;&lt;style face="normal" font="default" size="100%"&gt;The vertical distribution of juvenile salmon (&lt;/style&gt;&lt;style face="italic" font="default" size="100%"&gt;Oncorhynchus &lt;/style&gt;&lt;style face="normal" font="default" size="100%"&gt;spp.) and associated fishes in the Columbia River plume&lt;/style&gt;&lt;/title&gt;&lt;secondary-title&gt;Fisheries Oceanography&lt;/secondary-title&gt;&lt;/titles&gt;&lt;periodical&gt;&lt;full-title&gt;Fisheries Oceanography&lt;/full-title&gt;&lt;abbr-1&gt;Fish. Oceanogr.&lt;/abbr-1&gt;&lt;/periodical&gt;&lt;pages&gt;392-402&lt;/pages&gt;&lt;volume&gt;13&lt;/volume&gt;&lt;number&gt;6&lt;/number&gt;&lt;dates&gt;&lt;year&gt;2004&lt;/year&gt;&lt;/dates&gt;&lt;urls&gt;&lt;/urls&gt;&lt;electronic-resource-num&gt;10.1111/j.1365-2419.2004.00294.x&lt;/electronic-resource-num&gt;&lt;/record&gt;&lt;/Cite&gt;&lt;/EndNote&gt;</w:instrText>
      </w:r>
      <w:r w:rsidR="00F31918">
        <w:rPr>
          <w:rFonts w:ascii="Times New Roman" w:eastAsia="Times New Roman" w:hAnsi="Times New Roman" w:cs="Times New Roman"/>
          <w:sz w:val="24"/>
          <w:szCs w:val="24"/>
        </w:rPr>
        <w:fldChar w:fldCharType="separate"/>
      </w:r>
      <w:r w:rsidR="00F31918">
        <w:rPr>
          <w:rFonts w:ascii="Times New Roman" w:eastAsia="Times New Roman" w:hAnsi="Times New Roman" w:cs="Times New Roman"/>
          <w:noProof/>
          <w:sz w:val="24"/>
          <w:szCs w:val="24"/>
        </w:rPr>
        <w:t>(Emmett et al. 2004)</w:t>
      </w:r>
      <w:r w:rsidR="00F3191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are </w:t>
      </w:r>
      <w:r w:rsidR="00B56EC8">
        <w:rPr>
          <w:rFonts w:ascii="Times New Roman" w:eastAsia="Times New Roman" w:hAnsi="Times New Roman" w:cs="Times New Roman"/>
          <w:sz w:val="24"/>
          <w:szCs w:val="24"/>
        </w:rPr>
        <w:t xml:space="preserve">generally </w:t>
      </w:r>
      <w:r>
        <w:rPr>
          <w:rFonts w:ascii="Times New Roman" w:eastAsia="Times New Roman" w:hAnsi="Times New Roman" w:cs="Times New Roman"/>
          <w:sz w:val="24"/>
          <w:szCs w:val="24"/>
        </w:rPr>
        <w:t xml:space="preserve">sampled close to shore </w:t>
      </w:r>
      <w:r w:rsidR="00F31918">
        <w:rPr>
          <w:rFonts w:ascii="Times New Roman" w:eastAsia="Times New Roman" w:hAnsi="Times New Roman" w:cs="Times New Roman"/>
          <w:sz w:val="24"/>
          <w:szCs w:val="24"/>
        </w:rPr>
        <w:fldChar w:fldCharType="begin"/>
      </w:r>
      <w:r w:rsidR="00F31918">
        <w:rPr>
          <w:rFonts w:ascii="Times New Roman" w:eastAsia="Times New Roman" w:hAnsi="Times New Roman" w:cs="Times New Roman"/>
          <w:sz w:val="24"/>
          <w:szCs w:val="24"/>
        </w:rPr>
        <w:instrText xml:space="preserve"> ADDIN EN.CITE &lt;EndNote&gt;&lt;Cite&gt;&lt;Author&gt;Peterson&lt;/Author&gt;&lt;Year&gt;2010&lt;/Year&gt;&lt;RecNum&gt;370&lt;/RecNum&gt;&lt;DisplayText&gt;(Peterson et al. 2010)&lt;/DisplayText&gt;&lt;record&gt;&lt;rec-number&gt;370&lt;/rec-number&gt;&lt;foreign-keys&gt;&lt;key app="EN" db-id="5wp0902f4ps0pievt9jpevac5p9esse05tdz" timestamp="1317249278"&gt;370&lt;/key&gt;&lt;/foreign-keys&gt;&lt;ref-type name="Journal Article"&gt;17&lt;/ref-type&gt;&lt;contributors&gt;&lt;authors&gt;&lt;author&gt;Peterson, William T.&lt;/author&gt;&lt;author&gt;Morgan, Cheryl A.&lt;/author&gt;&lt;author&gt;Fisher, Joseph P.&lt;/author&gt;&lt;author&gt;Casillas, Edmundo&lt;/author&gt;&lt;/authors&gt;&lt;/contributors&gt;&lt;titles&gt;&lt;title&gt;&lt;style face="normal" font="default" size="100%"&gt;Ocean distribution and habitat associations of yearling coho (&lt;/style&gt;&lt;style face="italic" font="default" size="100%"&gt;Oncorhynchus kisutch&lt;/style&gt;&lt;style face="normal" font="default" size="100%"&gt;) and Chinook (&lt;/style&gt;&lt;style face="italic" font="default" size="100%"&gt;O.&lt;/style&gt;&lt;style face="normal" font="default" size="100%"&gt; &lt;/style&gt;&lt;style face="italic" font="default" size="100%"&gt;tshawytscha&lt;/style&gt;&lt;style face="normal" font="default" size="100%"&gt;) salmon in the northern California Current&lt;/style&gt;&lt;/title&gt;&lt;secondary-title&gt;Fisheries Oceanography&lt;/secondary-title&gt;&lt;/titles&gt;&lt;periodical&gt;&lt;full-title&gt;Fisheries Oceanography&lt;/full-title&gt;&lt;abbr-1&gt;Fish. Oceanogr.&lt;/abbr-1&gt;&lt;/periodical&gt;&lt;pages&gt;508-525&lt;/pages&gt;&lt;volume&gt;19&lt;/volume&gt;&lt;number&gt;6&lt;/number&gt;&lt;dates&gt;&lt;year&gt;2010&lt;/year&gt;&lt;pub-dates&gt;&lt;date&gt;2010&lt;/date&gt;&lt;/pub-dates&gt;&lt;/dates&gt;&lt;isbn&gt;1054-6006&lt;/isbn&gt;&lt;accession-num&gt;WOS:000283075500007&lt;/accession-num&gt;&lt;urls&gt;&lt;related-urls&gt;&lt;url&gt;&amp;lt;Go to ISI&amp;gt;://WOS:000283075500007&lt;/url&gt;&lt;/related-urls&gt;&lt;/urls&gt;&lt;electronic-resource-num&gt;10.1111/j.1365-2419.2010.00560.x&lt;/electronic-resource-num&gt;&lt;/record&gt;&lt;/Cite&gt;&lt;/EndNote&gt;</w:instrText>
      </w:r>
      <w:r w:rsidR="00F31918">
        <w:rPr>
          <w:rFonts w:ascii="Times New Roman" w:eastAsia="Times New Roman" w:hAnsi="Times New Roman" w:cs="Times New Roman"/>
          <w:sz w:val="24"/>
          <w:szCs w:val="24"/>
        </w:rPr>
        <w:fldChar w:fldCharType="separate"/>
      </w:r>
      <w:r w:rsidR="00F31918">
        <w:rPr>
          <w:rFonts w:ascii="Times New Roman" w:eastAsia="Times New Roman" w:hAnsi="Times New Roman" w:cs="Times New Roman"/>
          <w:noProof/>
          <w:sz w:val="24"/>
          <w:szCs w:val="24"/>
        </w:rPr>
        <w:t>(Peterson et al. 2010)</w:t>
      </w:r>
      <w:r w:rsidR="00F3191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The average size of subyearling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during June of their early marine residency is 108 mm Fork Length (FL)</w:t>
      </w:r>
      <w:r w:rsidR="00566EA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566EA5">
        <w:rPr>
          <w:rFonts w:ascii="Times New Roman" w:eastAsia="Times New Roman" w:hAnsi="Times New Roman" w:cs="Times New Roman"/>
          <w:sz w:val="24"/>
          <w:szCs w:val="24"/>
        </w:rPr>
        <w:t xml:space="preserve">approximately </w:t>
      </w:r>
      <w:r>
        <w:rPr>
          <w:rFonts w:ascii="Times New Roman" w:eastAsia="Times New Roman" w:hAnsi="Times New Roman" w:cs="Times New Roman"/>
          <w:sz w:val="24"/>
          <w:szCs w:val="24"/>
        </w:rPr>
        <w:t xml:space="preserve">185 mm </w:t>
      </w:r>
      <w:r w:rsidR="00566EA5">
        <w:rPr>
          <w:rFonts w:ascii="Times New Roman" w:eastAsia="Times New Roman" w:hAnsi="Times New Roman" w:cs="Times New Roman"/>
          <w:sz w:val="24"/>
          <w:szCs w:val="24"/>
        </w:rPr>
        <w:t xml:space="preserve">for yearling </w:t>
      </w:r>
      <w:r w:rsidR="000627E2">
        <w:rPr>
          <w:rFonts w:ascii="Times New Roman" w:eastAsia="Times New Roman" w:hAnsi="Times New Roman" w:cs="Times New Roman"/>
          <w:sz w:val="24"/>
          <w:szCs w:val="24"/>
        </w:rPr>
        <w:t>Chinook Salmon</w:t>
      </w:r>
      <w:r w:rsidR="00566EA5">
        <w:rPr>
          <w:rFonts w:ascii="Times New Roman" w:eastAsia="Times New Roman" w:hAnsi="Times New Roman" w:cs="Times New Roman"/>
          <w:sz w:val="24"/>
          <w:szCs w:val="24"/>
        </w:rPr>
        <w:t xml:space="preserve"> and on average 150 to 190 mm for j</w:t>
      </w:r>
      <w:r>
        <w:rPr>
          <w:rFonts w:ascii="Times New Roman" w:eastAsia="Times New Roman" w:hAnsi="Times New Roman" w:cs="Times New Roman"/>
          <w:sz w:val="24"/>
          <w:szCs w:val="24"/>
        </w:rPr>
        <w:t xml:space="preserve">uvenile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that are sampled in the ocean in June</w:t>
      </w:r>
      <w:r w:rsidR="00566EA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66EA5">
        <w:rPr>
          <w:rFonts w:ascii="Times New Roman" w:eastAsia="Times New Roman" w:hAnsi="Times New Roman" w:cs="Times New Roman"/>
          <w:sz w:val="24"/>
          <w:szCs w:val="24"/>
        </w:rPr>
        <w:t>Both</w:t>
      </w:r>
      <w:r>
        <w:rPr>
          <w:rFonts w:ascii="Times New Roman" w:eastAsia="Times New Roman" w:hAnsi="Times New Roman" w:cs="Times New Roman"/>
          <w:sz w:val="24"/>
          <w:szCs w:val="24"/>
        </w:rPr>
        <w:t xml:space="preserve"> Chinook and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exhibit significant interannual variability in their size as well as between hatchery and unmarked </w:t>
      </w:r>
      <w:r w:rsidR="00F31918">
        <w:rPr>
          <w:rFonts w:ascii="Times New Roman" w:eastAsia="Times New Roman" w:hAnsi="Times New Roman" w:cs="Times New Roman"/>
          <w:sz w:val="24"/>
          <w:szCs w:val="24"/>
        </w:rPr>
        <w:fldChar w:fldCharType="begin">
          <w:fldData xml:space="preserve">PEVuZE5vdGU+PENpdGU+PEF1dGhvcj5Ccm9kZXVyPC9BdXRob3I+PFllYXI+MjAwNzwvWWVhcj48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</w:fldData>
        </w:fldChar>
      </w:r>
      <w:r w:rsidR="00F31918">
        <w:rPr>
          <w:rFonts w:ascii="Times New Roman" w:eastAsia="Times New Roman" w:hAnsi="Times New Roman" w:cs="Times New Roman"/>
          <w:sz w:val="24"/>
          <w:szCs w:val="24"/>
        </w:rPr>
        <w:instrText xml:space="preserve"> ADDIN EN.CITE </w:instrText>
      </w:r>
      <w:r w:rsidR="00F31918">
        <w:rPr>
          <w:rFonts w:ascii="Times New Roman" w:eastAsia="Times New Roman" w:hAnsi="Times New Roman" w:cs="Times New Roman"/>
          <w:sz w:val="24"/>
          <w:szCs w:val="24"/>
        </w:rPr>
        <w:fldChar w:fldCharType="begin">
          <w:fldData xml:space="preserve">PEVuZE5vdGU+PENpdGU+PEF1dGhvcj5Ccm9kZXVyPC9BdXRob3I+PFllYXI+MjAwNzwvWWVhcj48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</w:fldData>
        </w:fldChar>
      </w:r>
      <w:r w:rsidR="00F31918">
        <w:rPr>
          <w:rFonts w:ascii="Times New Roman" w:eastAsia="Times New Roman" w:hAnsi="Times New Roman" w:cs="Times New Roman"/>
          <w:sz w:val="24"/>
          <w:szCs w:val="24"/>
        </w:rPr>
        <w:instrText xml:space="preserve"> ADDIN EN.CITE.DATA </w:instrText>
      </w:r>
      <w:r w:rsidR="00F31918">
        <w:rPr>
          <w:rFonts w:ascii="Times New Roman" w:eastAsia="Times New Roman" w:hAnsi="Times New Roman" w:cs="Times New Roman"/>
          <w:sz w:val="24"/>
          <w:szCs w:val="24"/>
        </w:rPr>
      </w:r>
      <w:r w:rsidR="00F31918">
        <w:rPr>
          <w:rFonts w:ascii="Times New Roman" w:eastAsia="Times New Roman" w:hAnsi="Times New Roman" w:cs="Times New Roman"/>
          <w:sz w:val="24"/>
          <w:szCs w:val="24"/>
        </w:rPr>
        <w:fldChar w:fldCharType="end"/>
      </w:r>
      <w:r w:rsidR="00F31918">
        <w:rPr>
          <w:rFonts w:ascii="Times New Roman" w:eastAsia="Times New Roman" w:hAnsi="Times New Roman" w:cs="Times New Roman"/>
          <w:sz w:val="24"/>
          <w:szCs w:val="24"/>
        </w:rPr>
      </w:r>
      <w:r w:rsidR="00F31918">
        <w:rPr>
          <w:rFonts w:ascii="Times New Roman" w:eastAsia="Times New Roman" w:hAnsi="Times New Roman" w:cs="Times New Roman"/>
          <w:sz w:val="24"/>
          <w:szCs w:val="24"/>
        </w:rPr>
        <w:fldChar w:fldCharType="separate"/>
      </w:r>
      <w:r w:rsidR="00F31918">
        <w:rPr>
          <w:rFonts w:ascii="Times New Roman" w:eastAsia="Times New Roman" w:hAnsi="Times New Roman" w:cs="Times New Roman"/>
          <w:noProof/>
          <w:sz w:val="24"/>
          <w:szCs w:val="24"/>
        </w:rPr>
        <w:t>(Brodeur et al. 2007; Daly et al. 2012; Weitkamp et al. 2012)</w:t>
      </w:r>
      <w:r w:rsidR="00F3191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Juvenile </w:t>
      </w:r>
      <w:r w:rsidR="000627E2">
        <w:rPr>
          <w:rFonts w:ascii="Times New Roman" w:eastAsia="Times New Roman" w:hAnsi="Times New Roman" w:cs="Times New Roman"/>
          <w:sz w:val="24"/>
          <w:szCs w:val="24"/>
        </w:rPr>
        <w:t>Coho</w:t>
      </w:r>
      <w:r>
        <w:rPr>
          <w:rFonts w:ascii="Times New Roman" w:eastAsia="Times New Roman" w:hAnsi="Times New Roman" w:cs="Times New Roman"/>
          <w:sz w:val="24"/>
          <w:szCs w:val="24"/>
        </w:rPr>
        <w:t xml:space="preserve"> and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diets </w:t>
      </w:r>
      <w:r w:rsidR="00566EA5">
        <w:rPr>
          <w:rFonts w:ascii="Times New Roman" w:eastAsia="Times New Roman" w:hAnsi="Times New Roman" w:cs="Times New Roman"/>
          <w:sz w:val="24"/>
          <w:szCs w:val="24"/>
        </w:rPr>
        <w:t>eat</w:t>
      </w:r>
      <w:r>
        <w:rPr>
          <w:rFonts w:ascii="Times New Roman" w:eastAsia="Times New Roman" w:hAnsi="Times New Roman" w:cs="Times New Roman"/>
          <w:sz w:val="24"/>
          <w:szCs w:val="24"/>
        </w:rPr>
        <w:t xml:space="preserve"> primarily </w:t>
      </w:r>
      <w:r w:rsidR="00023231">
        <w:rPr>
          <w:rFonts w:ascii="Times New Roman" w:eastAsia="Times New Roman" w:hAnsi="Times New Roman" w:cs="Times New Roman"/>
          <w:sz w:val="24"/>
          <w:szCs w:val="24"/>
        </w:rPr>
        <w:t xml:space="preserve">consist of </w:t>
      </w:r>
      <w:r>
        <w:rPr>
          <w:rFonts w:ascii="Times New Roman" w:eastAsia="Times New Roman" w:hAnsi="Times New Roman" w:cs="Times New Roman"/>
          <w:sz w:val="24"/>
          <w:szCs w:val="24"/>
        </w:rPr>
        <w:t xml:space="preserve">juvenile fishes, krill, </w:t>
      </w:r>
      <w:r w:rsidR="00023231">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crab megalopae, and to a less</w:t>
      </w:r>
      <w:r w:rsidR="00E325A0">
        <w:rPr>
          <w:rFonts w:ascii="Times New Roman" w:eastAsia="Times New Roman" w:hAnsi="Times New Roman" w:cs="Times New Roman"/>
          <w:sz w:val="24"/>
          <w:szCs w:val="24"/>
        </w:rPr>
        <w:t>er</w:t>
      </w:r>
      <w:r>
        <w:rPr>
          <w:rFonts w:ascii="Times New Roman" w:eastAsia="Times New Roman" w:hAnsi="Times New Roman" w:cs="Times New Roman"/>
          <w:sz w:val="24"/>
          <w:szCs w:val="24"/>
        </w:rPr>
        <w:t xml:space="preserve"> degree, fish larvae, copepods, amphipods, </w:t>
      </w:r>
      <w:proofErr w:type="spellStart"/>
      <w:r>
        <w:rPr>
          <w:rFonts w:ascii="Times New Roman" w:eastAsia="Times New Roman" w:hAnsi="Times New Roman" w:cs="Times New Roman"/>
          <w:sz w:val="24"/>
          <w:szCs w:val="24"/>
        </w:rPr>
        <w:t>pteropods</w:t>
      </w:r>
      <w:proofErr w:type="spellEnd"/>
      <w:r w:rsidR="00E325A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w:t>
      </w:r>
      <w:r w:rsidR="004A75F1">
        <w:rPr>
          <w:rFonts w:ascii="Times New Roman" w:eastAsia="Times New Roman" w:hAnsi="Times New Roman" w:cs="Times New Roman"/>
          <w:sz w:val="24"/>
          <w:szCs w:val="24"/>
        </w:rPr>
        <w:t xml:space="preserve">d insects </w:t>
      </w:r>
      <w:r w:rsidR="00F31918">
        <w:rPr>
          <w:rFonts w:ascii="Times New Roman" w:eastAsia="Times New Roman" w:hAnsi="Times New Roman" w:cs="Times New Roman"/>
          <w:sz w:val="24"/>
          <w:szCs w:val="24"/>
        </w:rPr>
        <w:fldChar w:fldCharType="begin">
          <w:fldData xml:space="preserve">PEVuZE5vdGU+PENpdGU+PEF1dGhvcj5Ccm9kZXVyPC9BdXRob3I+PFllYXI+MjAwNzwvWWVhcj48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</w:fldData>
        </w:fldChar>
      </w:r>
      <w:r w:rsidR="00F31918">
        <w:rPr>
          <w:rFonts w:ascii="Times New Roman" w:eastAsia="Times New Roman" w:hAnsi="Times New Roman" w:cs="Times New Roman"/>
          <w:sz w:val="24"/>
          <w:szCs w:val="24"/>
        </w:rPr>
        <w:instrText xml:space="preserve"> ADDIN EN.CITE </w:instrText>
      </w:r>
      <w:r w:rsidR="00F31918">
        <w:rPr>
          <w:rFonts w:ascii="Times New Roman" w:eastAsia="Times New Roman" w:hAnsi="Times New Roman" w:cs="Times New Roman"/>
          <w:sz w:val="24"/>
          <w:szCs w:val="24"/>
        </w:rPr>
        <w:fldChar w:fldCharType="begin">
          <w:fldData xml:space="preserve">PEVuZE5vdGU+PENpdGU+PEF1dGhvcj5Ccm9kZXVyPC9BdXRob3I+PFllYXI+MjAwNzwvWWVhcj48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</w:fldData>
        </w:fldChar>
      </w:r>
      <w:r w:rsidR="00F31918">
        <w:rPr>
          <w:rFonts w:ascii="Times New Roman" w:eastAsia="Times New Roman" w:hAnsi="Times New Roman" w:cs="Times New Roman"/>
          <w:sz w:val="24"/>
          <w:szCs w:val="24"/>
        </w:rPr>
        <w:instrText xml:space="preserve"> ADDIN EN.CITE.DATA </w:instrText>
      </w:r>
      <w:r w:rsidR="00F31918">
        <w:rPr>
          <w:rFonts w:ascii="Times New Roman" w:eastAsia="Times New Roman" w:hAnsi="Times New Roman" w:cs="Times New Roman"/>
          <w:sz w:val="24"/>
          <w:szCs w:val="24"/>
        </w:rPr>
      </w:r>
      <w:r w:rsidR="00F31918">
        <w:rPr>
          <w:rFonts w:ascii="Times New Roman" w:eastAsia="Times New Roman" w:hAnsi="Times New Roman" w:cs="Times New Roman"/>
          <w:sz w:val="24"/>
          <w:szCs w:val="24"/>
        </w:rPr>
        <w:fldChar w:fldCharType="end"/>
      </w:r>
      <w:r w:rsidR="00F31918">
        <w:rPr>
          <w:rFonts w:ascii="Times New Roman" w:eastAsia="Times New Roman" w:hAnsi="Times New Roman" w:cs="Times New Roman"/>
          <w:sz w:val="24"/>
          <w:szCs w:val="24"/>
        </w:rPr>
      </w:r>
      <w:r w:rsidR="00F31918">
        <w:rPr>
          <w:rFonts w:ascii="Times New Roman" w:eastAsia="Times New Roman" w:hAnsi="Times New Roman" w:cs="Times New Roman"/>
          <w:sz w:val="24"/>
          <w:szCs w:val="24"/>
        </w:rPr>
        <w:fldChar w:fldCharType="separate"/>
      </w:r>
      <w:r w:rsidR="00F31918">
        <w:rPr>
          <w:rFonts w:ascii="Times New Roman" w:eastAsia="Times New Roman" w:hAnsi="Times New Roman" w:cs="Times New Roman"/>
          <w:noProof/>
          <w:sz w:val="24"/>
          <w:szCs w:val="24"/>
        </w:rPr>
        <w:t>(Brodeur et al. 2007; Miller et al. 2010; Hertz et al. 2015; Dale et al. 2017)</w:t>
      </w:r>
      <w:r w:rsidR="00F3191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As they grow in the marine environment, they become increasingly piscivorous and many of the taxa that they consume reside in the surface neustonic layer </w:t>
      </w:r>
      <w:r w:rsidR="003579B1">
        <w:rPr>
          <w:rFonts w:ascii="Times New Roman" w:eastAsia="Times New Roman" w:hAnsi="Times New Roman" w:cs="Times New Roman"/>
          <w:sz w:val="24"/>
          <w:szCs w:val="24"/>
        </w:rPr>
        <w:fldChar w:fldCharType="begin">
          <w:fldData xml:space="preserve">PEVuZE5vdGU+PENpdGU+PEF1dGhvcj5Ccm9kZXVyPC9BdXRob3I+PFllYXI+MTk4NzwvWWVhcj48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</w:fldData>
        </w:fldChar>
      </w:r>
      <w:r w:rsidR="003579B1">
        <w:rPr>
          <w:rFonts w:ascii="Times New Roman" w:eastAsia="Times New Roman" w:hAnsi="Times New Roman" w:cs="Times New Roman"/>
          <w:sz w:val="24"/>
          <w:szCs w:val="24"/>
        </w:rPr>
        <w:instrText xml:space="preserve"> ADDIN EN.CITE </w:instrText>
      </w:r>
      <w:r w:rsidR="003579B1">
        <w:rPr>
          <w:rFonts w:ascii="Times New Roman" w:eastAsia="Times New Roman" w:hAnsi="Times New Roman" w:cs="Times New Roman"/>
          <w:sz w:val="24"/>
          <w:szCs w:val="24"/>
        </w:rPr>
        <w:fldChar w:fldCharType="begin">
          <w:fldData xml:space="preserve">PEVuZE5vdGU+PENpdGU+PEF1dGhvcj5Ccm9kZXVyPC9BdXRob3I+PFllYXI+MTk4NzwvWWVhcj48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</w:fldData>
        </w:fldChar>
      </w:r>
      <w:r w:rsidR="003579B1">
        <w:rPr>
          <w:rFonts w:ascii="Times New Roman" w:eastAsia="Times New Roman" w:hAnsi="Times New Roman" w:cs="Times New Roman"/>
          <w:sz w:val="24"/>
          <w:szCs w:val="24"/>
        </w:rPr>
        <w:instrText xml:space="preserve"> ADDIN EN.CITE.DATA </w:instrText>
      </w:r>
      <w:r w:rsidR="003579B1">
        <w:rPr>
          <w:rFonts w:ascii="Times New Roman" w:eastAsia="Times New Roman" w:hAnsi="Times New Roman" w:cs="Times New Roman"/>
          <w:sz w:val="24"/>
          <w:szCs w:val="24"/>
        </w:rPr>
      </w:r>
      <w:r w:rsidR="003579B1">
        <w:rPr>
          <w:rFonts w:ascii="Times New Roman" w:eastAsia="Times New Roman" w:hAnsi="Times New Roman" w:cs="Times New Roman"/>
          <w:sz w:val="24"/>
          <w:szCs w:val="24"/>
        </w:rPr>
        <w:fldChar w:fldCharType="end"/>
      </w:r>
      <w:r w:rsidR="003579B1">
        <w:rPr>
          <w:rFonts w:ascii="Times New Roman" w:eastAsia="Times New Roman" w:hAnsi="Times New Roman" w:cs="Times New Roman"/>
          <w:sz w:val="24"/>
          <w:szCs w:val="24"/>
        </w:rPr>
      </w:r>
      <w:r w:rsidR="003579B1">
        <w:rPr>
          <w:rFonts w:ascii="Times New Roman" w:eastAsia="Times New Roman" w:hAnsi="Times New Roman" w:cs="Times New Roman"/>
          <w:sz w:val="24"/>
          <w:szCs w:val="24"/>
        </w:rPr>
        <w:fldChar w:fldCharType="separate"/>
      </w:r>
      <w:r w:rsidR="003579B1">
        <w:rPr>
          <w:rFonts w:ascii="Times New Roman" w:eastAsia="Times New Roman" w:hAnsi="Times New Roman" w:cs="Times New Roman"/>
          <w:noProof/>
          <w:sz w:val="24"/>
          <w:szCs w:val="24"/>
        </w:rPr>
        <w:t>(Brodeur et al. 1987; Schabetsberger et al. 2003; Daly et al. 2009)</w:t>
      </w:r>
      <w:r w:rsidR="003579B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rsidR="00A15B5A" w:rsidRDefault="00376DF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distribution, size, and diets of larval and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has been studied in the NCC, but not to the extent that juvenile salmon have been studied. </w:t>
      </w:r>
      <w:r w:rsidR="00101C88">
        <w:rPr>
          <w:rFonts w:ascii="Times New Roman" w:eastAsia="Times New Roman" w:hAnsi="Times New Roman" w:cs="Times New Roman"/>
          <w:sz w:val="24"/>
          <w:szCs w:val="24"/>
        </w:rPr>
        <w:t xml:space="preserve">Adult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spawn pelagic eggs typically at ocean depths &gt;300 m near the edge of the continental shelf during winter. The eggs and newly hatched larvae remain in deep waters until </w:t>
      </w:r>
      <w:r w:rsidR="00301D09">
        <w:rPr>
          <w:rFonts w:ascii="Times New Roman" w:eastAsia="Times New Roman" w:hAnsi="Times New Roman" w:cs="Times New Roman"/>
          <w:sz w:val="24"/>
          <w:szCs w:val="24"/>
        </w:rPr>
        <w:t xml:space="preserve">in late winter to early spring when </w:t>
      </w:r>
      <w:r w:rsidR="00101C88">
        <w:rPr>
          <w:rFonts w:ascii="Times New Roman" w:eastAsia="Times New Roman" w:hAnsi="Times New Roman" w:cs="Times New Roman"/>
          <w:sz w:val="24"/>
          <w:szCs w:val="24"/>
        </w:rPr>
        <w:t>they rise to the surface waters</w:t>
      </w:r>
      <w:r w:rsidR="00E325A0">
        <w:rPr>
          <w:rFonts w:ascii="Times New Roman" w:eastAsia="Times New Roman" w:hAnsi="Times New Roman" w:cs="Times New Roman"/>
          <w:sz w:val="24"/>
          <w:szCs w:val="24"/>
        </w:rPr>
        <w:t>,</w:t>
      </w:r>
      <w:r w:rsidR="00101C88">
        <w:rPr>
          <w:rFonts w:ascii="Times New Roman" w:eastAsia="Times New Roman" w:hAnsi="Times New Roman" w:cs="Times New Roman"/>
          <w:sz w:val="24"/>
          <w:szCs w:val="24"/>
        </w:rPr>
        <w:t xml:space="preserve"> </w:t>
      </w:r>
      <w:r w:rsidR="00301D09">
        <w:rPr>
          <w:rFonts w:ascii="Times New Roman" w:eastAsia="Times New Roman" w:hAnsi="Times New Roman" w:cs="Times New Roman"/>
          <w:sz w:val="24"/>
          <w:szCs w:val="24"/>
        </w:rPr>
        <w:t>at</w:t>
      </w:r>
      <w:r w:rsidR="00101C88">
        <w:rPr>
          <w:rFonts w:ascii="Times New Roman" w:eastAsia="Times New Roman" w:hAnsi="Times New Roman" w:cs="Times New Roman"/>
          <w:sz w:val="24"/>
          <w:szCs w:val="24"/>
        </w:rPr>
        <w:t xml:space="preserve"> approximately 8-11 mm Standard Length (SL) and are </w:t>
      </w:r>
      <w:r w:rsidR="00301D09">
        <w:rPr>
          <w:rFonts w:ascii="Times New Roman" w:eastAsia="Times New Roman" w:hAnsi="Times New Roman" w:cs="Times New Roman"/>
          <w:sz w:val="24"/>
          <w:szCs w:val="24"/>
        </w:rPr>
        <w:t xml:space="preserve">thus </w:t>
      </w:r>
      <w:r w:rsidR="00101C88">
        <w:rPr>
          <w:rFonts w:ascii="Times New Roman" w:eastAsia="Times New Roman" w:hAnsi="Times New Roman" w:cs="Times New Roman"/>
          <w:sz w:val="24"/>
          <w:szCs w:val="24"/>
        </w:rPr>
        <w:t xml:space="preserve">obligate neustonic dwellers </w:t>
      </w:r>
      <w:r w:rsidR="00680082">
        <w:rPr>
          <w:rFonts w:ascii="Times New Roman" w:eastAsia="Times New Roman" w:hAnsi="Times New Roman" w:cs="Times New Roman"/>
          <w:sz w:val="24"/>
          <w:szCs w:val="24"/>
        </w:rPr>
        <w:fldChar w:fldCharType="begin">
          <w:fldData xml:space="preserve">PEVuZE5vdGU+PENpdGU+PEF1dGhvcj5LZW5kYWxsIEpyPC9BdXRob3I+PFllYXI+MTk4NzwvWWVh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</w:fldData>
        </w:fldChar>
      </w:r>
      <w:r w:rsidR="00680082">
        <w:rPr>
          <w:rFonts w:ascii="Times New Roman" w:eastAsia="Times New Roman" w:hAnsi="Times New Roman" w:cs="Times New Roman"/>
          <w:sz w:val="24"/>
          <w:szCs w:val="24"/>
        </w:rPr>
        <w:instrText xml:space="preserve"> ADDIN EN.CITE </w:instrText>
      </w:r>
      <w:r w:rsidR="00680082">
        <w:rPr>
          <w:rFonts w:ascii="Times New Roman" w:eastAsia="Times New Roman" w:hAnsi="Times New Roman" w:cs="Times New Roman"/>
          <w:sz w:val="24"/>
          <w:szCs w:val="24"/>
        </w:rPr>
        <w:fldChar w:fldCharType="begin">
          <w:fldData xml:space="preserve">PEVuZE5vdGU+PENpdGU+PEF1dGhvcj5LZW5kYWxsIEpyPC9BdXRob3I+PFllYXI+MTk4NzwvWWVh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</w:fldData>
        </w:fldChar>
      </w:r>
      <w:r w:rsidR="00680082">
        <w:rPr>
          <w:rFonts w:ascii="Times New Roman" w:eastAsia="Times New Roman" w:hAnsi="Times New Roman" w:cs="Times New Roman"/>
          <w:sz w:val="24"/>
          <w:szCs w:val="24"/>
        </w:rPr>
        <w:instrText xml:space="preserve"> ADDIN EN.CITE.DATA </w:instrText>
      </w:r>
      <w:r w:rsidR="00680082">
        <w:rPr>
          <w:rFonts w:ascii="Times New Roman" w:eastAsia="Times New Roman" w:hAnsi="Times New Roman" w:cs="Times New Roman"/>
          <w:sz w:val="24"/>
          <w:szCs w:val="24"/>
        </w:rPr>
      </w:r>
      <w:r w:rsidR="00680082">
        <w:rPr>
          <w:rFonts w:ascii="Times New Roman" w:eastAsia="Times New Roman" w:hAnsi="Times New Roman" w:cs="Times New Roman"/>
          <w:sz w:val="24"/>
          <w:szCs w:val="24"/>
        </w:rPr>
        <w:fldChar w:fldCharType="end"/>
      </w:r>
      <w:r w:rsidR="00680082">
        <w:rPr>
          <w:rFonts w:ascii="Times New Roman" w:eastAsia="Times New Roman" w:hAnsi="Times New Roman" w:cs="Times New Roman"/>
          <w:sz w:val="24"/>
          <w:szCs w:val="24"/>
        </w:rPr>
      </w:r>
      <w:r w:rsidR="00680082">
        <w:rPr>
          <w:rFonts w:ascii="Times New Roman" w:eastAsia="Times New Roman" w:hAnsi="Times New Roman" w:cs="Times New Roman"/>
          <w:sz w:val="24"/>
          <w:szCs w:val="24"/>
        </w:rPr>
        <w:fldChar w:fldCharType="separate"/>
      </w:r>
      <w:r w:rsidR="00680082">
        <w:rPr>
          <w:rFonts w:ascii="Times New Roman" w:eastAsia="Times New Roman" w:hAnsi="Times New Roman" w:cs="Times New Roman"/>
          <w:noProof/>
          <w:sz w:val="24"/>
          <w:szCs w:val="24"/>
        </w:rPr>
        <w:t>(Kendall Jr and Matarese 1987; Shenker 1988; Tolimieri et al. 2018)</w:t>
      </w:r>
      <w:r w:rsidR="00680082">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Larval and small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(10-50 mm SL) are typically </w:t>
      </w:r>
      <w:r w:rsidR="00566EA5">
        <w:rPr>
          <w:rFonts w:ascii="Times New Roman" w:eastAsia="Times New Roman" w:hAnsi="Times New Roman" w:cs="Times New Roman"/>
          <w:sz w:val="24"/>
          <w:szCs w:val="24"/>
        </w:rPr>
        <w:t>found</w:t>
      </w:r>
      <w:r w:rsidR="00101C88">
        <w:rPr>
          <w:rFonts w:ascii="Times New Roman" w:eastAsia="Times New Roman" w:hAnsi="Times New Roman" w:cs="Times New Roman"/>
          <w:sz w:val="24"/>
          <w:szCs w:val="24"/>
        </w:rPr>
        <w:t xml:space="preserve"> at the surface 5 to 370 km from </w:t>
      </w:r>
      <w:r w:rsidR="00680082">
        <w:rPr>
          <w:rFonts w:ascii="Times New Roman" w:eastAsia="Times New Roman" w:hAnsi="Times New Roman" w:cs="Times New Roman"/>
          <w:sz w:val="24"/>
          <w:szCs w:val="24"/>
        </w:rPr>
        <w:fldChar w:fldCharType="begin"/>
      </w:r>
      <w:r w:rsidR="00680082">
        <w:rPr>
          <w:rFonts w:ascii="Times New Roman" w:eastAsia="Times New Roman" w:hAnsi="Times New Roman" w:cs="Times New Roman"/>
          <w:sz w:val="24"/>
          <w:szCs w:val="24"/>
        </w:rPr>
        <w:instrText xml:space="preserve"> ADDIN EN.CITE &lt;EndNote&gt;&lt;Cite&gt;&lt;Author&gt;Kendall&lt;/Author&gt;&lt;Year&gt;1982&lt;/Year&gt;&lt;RecNum&gt;816&lt;/RecNum&gt;&lt;DisplayText&gt;(Kendall and Clark 1982; Shenker 1988)&lt;/DisplayText&gt;&lt;record&gt;&lt;rec-number&gt;816&lt;/rec-number&gt;&lt;foreign-keys&gt;&lt;key app="EN" db-id="5wp0902f4ps0pievt9jpevac5p9esse05tdz" timestamp="1676580369"&gt;816&lt;/key&gt;&lt;/foreign-keys&gt;&lt;ref-type name="Journal Article"&gt;17&lt;/ref-type&gt;&lt;contributors&gt;&lt;authors&gt;&lt;author&gt;Kendall, Arthur W&lt;/author&gt;&lt;author&gt;Clark, Jay&lt;/author&gt;&lt;/authors&gt;&lt;/contributors&gt;&lt;titles&gt;&lt;title&gt;Ichthyoplankton off Washington, Oregon, and northern California, April-May 1980&lt;/title&gt;&lt;/titles&gt;&lt;dates&gt;&lt;year&gt;1982&lt;/year&gt;&lt;/dates&gt;&lt;urls&gt;&lt;/urls&gt;&lt;/record&gt;&lt;/Cite&gt;&lt;Cite&gt;&lt;Author&gt;Shenker&lt;/Author&gt;&lt;Year&gt;1988&lt;/Year&gt;&lt;RecNum&gt;61&lt;/RecNum&gt;&lt;record&gt;&lt;rec-number&gt;61&lt;/rec-number&gt;&lt;foreign-keys&gt;&lt;key app="EN" db-id="5wp0902f4ps0pievt9jpevac5p9esse05tdz" timestamp="0"&gt;61&lt;/key&gt;&lt;/foreign-keys&gt;&lt;ref-type name="Journal Article"&gt;17&lt;/ref-type&gt;&lt;contributors&gt;&lt;authors&gt;&lt;author&gt;Shenker, J.M.&lt;/author&gt;&lt;/authors&gt;&lt;/contributors&gt;&lt;titles&gt;&lt;title&gt;Oceanographic associations of neustonic larval and juvenile fishes and Dungeness crab megalopae off Oregon&lt;/title&gt;&lt;secondary-title&gt;Fishery Bulletin&lt;/secondary-title&gt;&lt;/titles&gt;&lt;periodical&gt;&lt;full-title&gt;Fishery Bulletin&lt;/full-title&gt;&lt;abbr-1&gt;Fish. Bull.&lt;/abbr-1&gt;&lt;/periodical&gt;&lt;pages&gt;299-317&lt;/pages&gt;&lt;volume&gt;86&lt;/volume&gt;&lt;number&gt;2&lt;/number&gt;&lt;dates&gt;&lt;year&gt;1988&lt;/year&gt;&lt;/dates&gt;&lt;urls&gt;&lt;/urls&gt;&lt;/record&gt;&lt;/Cite&gt;&lt;/EndNote&gt;</w:instrText>
      </w:r>
      <w:r w:rsidR="00680082">
        <w:rPr>
          <w:rFonts w:ascii="Times New Roman" w:eastAsia="Times New Roman" w:hAnsi="Times New Roman" w:cs="Times New Roman"/>
          <w:sz w:val="24"/>
          <w:szCs w:val="24"/>
        </w:rPr>
        <w:fldChar w:fldCharType="separate"/>
      </w:r>
      <w:r w:rsidR="00680082">
        <w:rPr>
          <w:rFonts w:ascii="Times New Roman" w:eastAsia="Times New Roman" w:hAnsi="Times New Roman" w:cs="Times New Roman"/>
          <w:noProof/>
          <w:sz w:val="24"/>
          <w:szCs w:val="24"/>
        </w:rPr>
        <w:t>(Kendall and Clark 1982; Shenker 1988)</w:t>
      </w:r>
      <w:r w:rsidR="00680082">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Juveniles that are &gt; 100 mm FL </w:t>
      </w:r>
      <w:r w:rsidR="00566EA5">
        <w:rPr>
          <w:rFonts w:ascii="Times New Roman" w:eastAsia="Times New Roman" w:hAnsi="Times New Roman" w:cs="Times New Roman"/>
          <w:sz w:val="24"/>
          <w:szCs w:val="24"/>
        </w:rPr>
        <w:t>are</w:t>
      </w:r>
      <w:r w:rsidR="00101C88">
        <w:rPr>
          <w:rFonts w:ascii="Times New Roman" w:eastAsia="Times New Roman" w:hAnsi="Times New Roman" w:cs="Times New Roman"/>
          <w:sz w:val="24"/>
          <w:szCs w:val="24"/>
        </w:rPr>
        <w:t xml:space="preserve"> in the to</w:t>
      </w:r>
      <w:r w:rsidR="00566EA5">
        <w:rPr>
          <w:rFonts w:ascii="Times New Roman" w:eastAsia="Times New Roman" w:hAnsi="Times New Roman" w:cs="Times New Roman"/>
          <w:sz w:val="24"/>
          <w:szCs w:val="24"/>
        </w:rPr>
        <w:t>p 15 to 60 m surface waters</w:t>
      </w:r>
      <w:r w:rsidR="00101C88">
        <w:rPr>
          <w:rFonts w:ascii="Times New Roman" w:eastAsia="Times New Roman" w:hAnsi="Times New Roman" w:cs="Times New Roman"/>
          <w:sz w:val="24"/>
          <w:szCs w:val="24"/>
        </w:rPr>
        <w:t xml:space="preserve">, and </w:t>
      </w:r>
      <w:r w:rsidR="00C815D7">
        <w:rPr>
          <w:rFonts w:ascii="Times New Roman" w:eastAsia="Times New Roman" w:hAnsi="Times New Roman" w:cs="Times New Roman"/>
          <w:sz w:val="24"/>
          <w:szCs w:val="24"/>
        </w:rPr>
        <w:t xml:space="preserve">have been </w:t>
      </w:r>
      <w:r w:rsidR="00101C88">
        <w:rPr>
          <w:rFonts w:ascii="Times New Roman" w:eastAsia="Times New Roman" w:hAnsi="Times New Roman" w:cs="Times New Roman"/>
          <w:sz w:val="24"/>
          <w:szCs w:val="24"/>
        </w:rPr>
        <w:t xml:space="preserve">sampled 20 to 60 km from shore in June, and by September </w:t>
      </w:r>
      <w:r w:rsidR="00566EA5">
        <w:rPr>
          <w:rFonts w:ascii="Times New Roman" w:eastAsia="Times New Roman" w:hAnsi="Times New Roman" w:cs="Times New Roman"/>
          <w:sz w:val="24"/>
          <w:szCs w:val="24"/>
        </w:rPr>
        <w:t xml:space="preserve">are closer to shore </w:t>
      </w:r>
      <w:r w:rsidR="00101C88">
        <w:rPr>
          <w:rFonts w:ascii="Times New Roman" w:eastAsia="Times New Roman" w:hAnsi="Times New Roman" w:cs="Times New Roman"/>
          <w:sz w:val="24"/>
          <w:szCs w:val="24"/>
        </w:rPr>
        <w:t xml:space="preserve">when most </w:t>
      </w:r>
      <w:r w:rsidR="00252BAF">
        <w:rPr>
          <w:rFonts w:ascii="Times New Roman" w:eastAsia="Times New Roman" w:hAnsi="Times New Roman" w:cs="Times New Roman"/>
          <w:sz w:val="24"/>
          <w:szCs w:val="24"/>
        </w:rPr>
        <w:t xml:space="preserve">individuals </w:t>
      </w:r>
      <w:r w:rsidR="00101C88">
        <w:rPr>
          <w:rFonts w:ascii="Times New Roman" w:eastAsia="Times New Roman" w:hAnsi="Times New Roman" w:cs="Times New Roman"/>
          <w:sz w:val="24"/>
          <w:szCs w:val="24"/>
        </w:rPr>
        <w:t xml:space="preserve">are &gt; 200 mm FL </w:t>
      </w:r>
      <w:r w:rsidR="00AF6B02">
        <w:rPr>
          <w:rFonts w:ascii="Times New Roman" w:eastAsia="Times New Roman" w:hAnsi="Times New Roman" w:cs="Times New Roman"/>
          <w:sz w:val="24"/>
          <w:szCs w:val="24"/>
        </w:rPr>
        <w:fldChar w:fldCharType="begin">
          <w:fldData xml:space="preserve">PEVuZE5vdGU+PENpdGU+PEF1dGhvcj5Ccm9kZXVyPC9BdXRob3I+PFllYXI+MjAwNDwvWWVhcj48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</w:fldData>
        </w:fldChar>
      </w:r>
      <w:r w:rsidR="00AF6B02">
        <w:rPr>
          <w:rFonts w:ascii="Times New Roman" w:eastAsia="Times New Roman" w:hAnsi="Times New Roman" w:cs="Times New Roman"/>
          <w:sz w:val="24"/>
          <w:szCs w:val="24"/>
        </w:rPr>
        <w:instrText xml:space="preserve"> ADDIN EN.CITE </w:instrText>
      </w:r>
      <w:r w:rsidR="00AF6B02">
        <w:rPr>
          <w:rFonts w:ascii="Times New Roman" w:eastAsia="Times New Roman" w:hAnsi="Times New Roman" w:cs="Times New Roman"/>
          <w:sz w:val="24"/>
          <w:szCs w:val="24"/>
        </w:rPr>
        <w:fldChar w:fldCharType="begin">
          <w:fldData xml:space="preserve">PEVuZE5vdGU+PENpdGU+PEF1dGhvcj5Ccm9kZXVyPC9BdXRob3I+PFllYXI+MjAwNDwvWWVhcj48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</w:fldData>
        </w:fldChar>
      </w:r>
      <w:r w:rsidR="00AF6B02">
        <w:rPr>
          <w:rFonts w:ascii="Times New Roman" w:eastAsia="Times New Roman" w:hAnsi="Times New Roman" w:cs="Times New Roman"/>
          <w:sz w:val="24"/>
          <w:szCs w:val="24"/>
        </w:rPr>
        <w:instrText xml:space="preserve"> ADDIN EN.CITE.DATA </w:instrText>
      </w:r>
      <w:r w:rsidR="00AF6B02">
        <w:rPr>
          <w:rFonts w:ascii="Times New Roman" w:eastAsia="Times New Roman" w:hAnsi="Times New Roman" w:cs="Times New Roman"/>
          <w:sz w:val="24"/>
          <w:szCs w:val="24"/>
        </w:rPr>
      </w:r>
      <w:r w:rsidR="00AF6B02">
        <w:rPr>
          <w:rFonts w:ascii="Times New Roman" w:eastAsia="Times New Roman" w:hAnsi="Times New Roman" w:cs="Times New Roman"/>
          <w:sz w:val="24"/>
          <w:szCs w:val="24"/>
        </w:rPr>
        <w:fldChar w:fldCharType="end"/>
      </w:r>
      <w:r w:rsidR="00AF6B02">
        <w:rPr>
          <w:rFonts w:ascii="Times New Roman" w:eastAsia="Times New Roman" w:hAnsi="Times New Roman" w:cs="Times New Roman"/>
          <w:sz w:val="24"/>
          <w:szCs w:val="24"/>
        </w:rPr>
      </w:r>
      <w:r w:rsidR="00AF6B02">
        <w:rPr>
          <w:rFonts w:ascii="Times New Roman" w:eastAsia="Times New Roman" w:hAnsi="Times New Roman" w:cs="Times New Roman"/>
          <w:sz w:val="24"/>
          <w:szCs w:val="24"/>
        </w:rPr>
        <w:fldChar w:fldCharType="separate"/>
      </w:r>
      <w:r w:rsidR="00AF6B02">
        <w:rPr>
          <w:rFonts w:ascii="Times New Roman" w:eastAsia="Times New Roman" w:hAnsi="Times New Roman" w:cs="Times New Roman"/>
          <w:noProof/>
          <w:sz w:val="24"/>
          <w:szCs w:val="24"/>
        </w:rPr>
        <w:t>(Brodeur and Pearcy 1986; Brodeur et al. 2004)</w:t>
      </w:r>
      <w:r w:rsidR="00AF6B02">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By late fall,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become demersal and move back offshore </w:t>
      </w:r>
      <w:r w:rsidR="007F2792">
        <w:rPr>
          <w:rFonts w:ascii="Times New Roman" w:eastAsia="Times New Roman" w:hAnsi="Times New Roman" w:cs="Times New Roman"/>
          <w:sz w:val="24"/>
          <w:szCs w:val="24"/>
        </w:rPr>
        <w:fldChar w:fldCharType="begin"/>
      </w:r>
      <w:r w:rsidR="007F2792">
        <w:rPr>
          <w:rFonts w:ascii="Times New Roman" w:eastAsia="Times New Roman" w:hAnsi="Times New Roman" w:cs="Times New Roman"/>
          <w:sz w:val="24"/>
          <w:szCs w:val="24"/>
        </w:rPr>
        <w:instrText xml:space="preserve"> ADDIN EN.CITE &lt;EndNote&gt;&lt;Cite&gt;&lt;Author&gt;Tolimieri&lt;/Author&gt;&lt;Year&gt;2018&lt;/Year&gt;&lt;RecNum&gt;781&lt;/RecNum&gt;&lt;DisplayText&gt;(Tolimieri et al. 2018)&lt;/DisplayText&gt;&lt;record&gt;&lt;rec-number&gt;781&lt;/rec-number&gt;&lt;foreign-keys&gt;&lt;key app="EN" db-id="5wp0902f4ps0pievt9jpevac5p9esse05tdz" timestamp="1601938136"&gt;781&lt;/key&gt;&lt;/foreign-keys&gt;&lt;ref-type name="Journal Article"&gt;17&lt;/ref-type&gt;&lt;contributors&gt;&lt;authors&gt;&lt;author&gt;Tolimieri, N.&lt;/author&gt;&lt;author&gt;Haltuch, M. A.&lt;/author&gt;&lt;author&gt;Lee, Q.&lt;/author&gt;&lt;author&gt;Jacox, M. G.&lt;/author&gt;&lt;author&gt;Bograd, S. J.&lt;/author&gt;&lt;/authors&gt;&lt;/contributors&gt;&lt;titles&gt;&lt;title&gt;Oceanographic drivers of sablefish recruitment in the California Current&lt;/title&gt;&lt;secondary-title&gt;Fisheries Oceanography&lt;/secondary-title&gt;&lt;/titles&gt;&lt;periodical&gt;&lt;full-title&gt;Fisheries Oceanography&lt;/full-title&gt;&lt;abbr-1&gt;Fish. Oceanogr.&lt;/abbr-1&gt;&lt;/periodical&gt;&lt;pages&gt;458-474&lt;/pages&gt;&lt;volume&gt;27&lt;/volume&gt;&lt;number&gt;5&lt;/number&gt;&lt;dates&gt;&lt;year&gt;2018&lt;/year&gt;&lt;/dates&gt;&lt;isbn&gt;1054-6006&lt;/isbn&gt;&lt;urls&gt;&lt;related-urls&gt;&lt;url&gt;https://onlinelibrary.wiley.com/doi/abs/10.1111/fog.12266&lt;/url&gt;&lt;/related-urls&gt;&lt;/urls&gt;&lt;electronic-resource-num&gt;10.1111/fog.12266&lt;/electronic-resource-num&gt;&lt;/record&gt;&lt;/Cite&gt;&lt;/EndNote&gt;</w:instrText>
      </w:r>
      <w:r w:rsidR="007F2792">
        <w:rPr>
          <w:rFonts w:ascii="Times New Roman" w:eastAsia="Times New Roman" w:hAnsi="Times New Roman" w:cs="Times New Roman"/>
          <w:sz w:val="24"/>
          <w:szCs w:val="24"/>
        </w:rPr>
        <w:fldChar w:fldCharType="separate"/>
      </w:r>
      <w:r w:rsidR="007F2792">
        <w:rPr>
          <w:rFonts w:ascii="Times New Roman" w:eastAsia="Times New Roman" w:hAnsi="Times New Roman" w:cs="Times New Roman"/>
          <w:noProof/>
          <w:sz w:val="24"/>
          <w:szCs w:val="24"/>
        </w:rPr>
        <w:t>(Tolimieri et al. 2018)</w:t>
      </w:r>
      <w:r w:rsidR="007F2792">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w:t>
      </w:r>
    </w:p>
    <w:p w:rsidR="00A15B5A" w:rsidRDefault="00566EA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Surface</w:t>
      </w:r>
      <w:r w:rsidR="00101C88">
        <w:rPr>
          <w:rFonts w:ascii="Times New Roman" w:eastAsia="Times New Roman" w:hAnsi="Times New Roman" w:cs="Times New Roman"/>
          <w:sz w:val="24"/>
          <w:szCs w:val="24"/>
        </w:rPr>
        <w:t xml:space="preserve"> caught larval </w:t>
      </w:r>
      <w:r>
        <w:rPr>
          <w:rFonts w:ascii="Times New Roman" w:eastAsia="Times New Roman" w:hAnsi="Times New Roman" w:cs="Times New Roman"/>
          <w:sz w:val="24"/>
          <w:szCs w:val="24"/>
        </w:rPr>
        <w:t>(10-</w:t>
      </w:r>
      <w:r w:rsidR="00101C88">
        <w:rPr>
          <w:rFonts w:ascii="Times New Roman" w:eastAsia="Times New Roman" w:hAnsi="Times New Roman" w:cs="Times New Roman"/>
          <w:sz w:val="24"/>
          <w:szCs w:val="24"/>
        </w:rPr>
        <w:t>30 mm SL</w:t>
      </w:r>
      <w:r>
        <w:rPr>
          <w:rFonts w:ascii="Times New Roman" w:eastAsia="Times New Roman" w:hAnsi="Times New Roman" w:cs="Times New Roman"/>
          <w:sz w:val="24"/>
          <w:szCs w:val="24"/>
        </w:rPr>
        <w:t>)</w:t>
      </w:r>
      <w:r w:rsidR="00101C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exhibit</w:t>
      </w:r>
      <w:r w:rsidR="00101C88">
        <w:rPr>
          <w:rFonts w:ascii="Times New Roman" w:eastAsia="Times New Roman" w:hAnsi="Times New Roman" w:cs="Times New Roman"/>
          <w:sz w:val="24"/>
          <w:szCs w:val="24"/>
        </w:rPr>
        <w:t xml:space="preserve"> distinct ontogenetic diet shifts from a diet almost singularly made up of small copepods to an increasingly diverse consumption of small to large copepods as well as krill and amphipod larvae </w:t>
      </w:r>
      <w:r w:rsidR="00847113">
        <w:rPr>
          <w:rFonts w:ascii="Times New Roman" w:eastAsia="Times New Roman" w:hAnsi="Times New Roman" w:cs="Times New Roman"/>
          <w:sz w:val="24"/>
          <w:szCs w:val="24"/>
        </w:rPr>
        <w:fldChar w:fldCharType="begin"/>
      </w:r>
      <w:r w:rsidR="00E67F30">
        <w:rPr>
          <w:rFonts w:ascii="Times New Roman" w:eastAsia="Times New Roman" w:hAnsi="Times New Roman" w:cs="Times New Roman"/>
          <w:sz w:val="24"/>
          <w:szCs w:val="24"/>
        </w:rPr>
        <w:instrText xml:space="preserve"> ADDIN EN.CITE &lt;EndNote&gt;&lt;Cite&gt;&lt;Author&gt;Grover&lt;/Author&gt;&lt;Year&gt;1987&lt;/Year&gt;&lt;RecNum&gt;851&lt;/RecNum&gt;&lt;DisplayText&gt;(Grover and Olla 1987)&lt;/DisplayText&gt;&lt;record&gt;&lt;rec-number&gt;851&lt;/rec-number&gt;&lt;foreign-keys&gt;&lt;key app="EN" db-id="5wp0902f4ps0pievt9jpevac5p9esse05tdz" timestamp="1678384377"&gt;851&lt;/key&gt;&lt;/foreign-keys&gt;&lt;ref-type name="Journal Article"&gt;17&lt;/ref-type&gt;&lt;contributors&gt;&lt;authors&gt;&lt;author&gt;Grover, JJ&lt;/author&gt;&lt;author&gt;Olla, BORI L&lt;/author&gt;&lt;/authors&gt;&lt;/contributors&gt;&lt;titles&gt;&lt;title&gt;&lt;style face="normal" font="default" size="100%"&gt;Effects of an El Nino event on the food habits of larval sablefish, &lt;/style&gt;&lt;style face="italic" font="default" size="100%"&gt;Anoplopoma fimbria&lt;/style&gt;&lt;style face="normal" font="default" size="100%"&gt;, off Oregon and Washington&lt;/style&gt;&lt;/title&gt;&lt;secondary-title&gt;Fishery Bulletin&lt;/secondary-title&gt;&lt;/titles&gt;&lt;periodical&gt;&lt;full-title&gt;Fishery Bulletin&lt;/full-title&gt;&lt;abbr-1&gt;Fish. Bull.&lt;/abbr-1&gt;&lt;/periodical&gt;&lt;pages&gt;71-80&lt;/pages&gt;&lt;volume&gt;85&lt;/volume&gt;&lt;number&gt;1&lt;/number&gt;&lt;dates&gt;&lt;year&gt;1987&lt;/year&gt;&lt;/dates&gt;&lt;isbn&gt;0090-0656&lt;/isbn&gt;&lt;urls&gt;&lt;/urls&gt;&lt;/record&gt;&lt;/Cite&gt;&lt;/EndNote&gt;</w:instrText>
      </w:r>
      <w:r w:rsidR="00847113">
        <w:rPr>
          <w:rFonts w:ascii="Times New Roman" w:eastAsia="Times New Roman" w:hAnsi="Times New Roman" w:cs="Times New Roman"/>
          <w:sz w:val="24"/>
          <w:szCs w:val="24"/>
        </w:rPr>
        <w:fldChar w:fldCharType="separate"/>
      </w:r>
      <w:r w:rsidR="00847113">
        <w:rPr>
          <w:rFonts w:ascii="Times New Roman" w:eastAsia="Times New Roman" w:hAnsi="Times New Roman" w:cs="Times New Roman"/>
          <w:noProof/>
          <w:sz w:val="24"/>
          <w:szCs w:val="24"/>
        </w:rPr>
        <w:t>(Grover and Olla 1987)</w:t>
      </w:r>
      <w:r w:rsidR="00847113">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Diets of larger surface caught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are</w:t>
      </w:r>
      <w:r w:rsidR="00101C88">
        <w:rPr>
          <w:rFonts w:ascii="Times New Roman" w:eastAsia="Times New Roman" w:hAnsi="Times New Roman" w:cs="Times New Roman"/>
          <w:sz w:val="24"/>
          <w:szCs w:val="24"/>
        </w:rPr>
        <w:t xml:space="preserve"> a mixture of juvenile fish, crab larvae, krill, and gelatinous zooplankton with low to moderate diet overlap with salmon </w:t>
      </w:r>
      <w:r w:rsidR="00847113">
        <w:rPr>
          <w:rFonts w:ascii="Times New Roman" w:eastAsia="Times New Roman" w:hAnsi="Times New Roman" w:cs="Times New Roman"/>
          <w:sz w:val="24"/>
          <w:szCs w:val="24"/>
        </w:rPr>
        <w:fldChar w:fldCharType="begin">
          <w:fldData xml:space="preserve">PEVuZE5vdGU+PENpdGU+PEF1dGhvcj5Ccm9kZXVyPC9BdXRob3I+PFllYXI+MTk5MjwvWWVhcj48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</w:fldData>
        </w:fldChar>
      </w:r>
      <w:r w:rsidR="00847113">
        <w:rPr>
          <w:rFonts w:ascii="Times New Roman" w:eastAsia="Times New Roman" w:hAnsi="Times New Roman" w:cs="Times New Roman"/>
          <w:sz w:val="24"/>
          <w:szCs w:val="24"/>
        </w:rPr>
        <w:instrText xml:space="preserve"> ADDIN EN.CITE </w:instrText>
      </w:r>
      <w:r w:rsidR="00847113">
        <w:rPr>
          <w:rFonts w:ascii="Times New Roman" w:eastAsia="Times New Roman" w:hAnsi="Times New Roman" w:cs="Times New Roman"/>
          <w:sz w:val="24"/>
          <w:szCs w:val="24"/>
        </w:rPr>
        <w:fldChar w:fldCharType="begin">
          <w:fldData xml:space="preserve">PEVuZE5vdGU+PENpdGU+PEF1dGhvcj5Ccm9kZXVyPC9BdXRob3I+PFllYXI+MTk5MjwvWWVhcj48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</w:fldData>
        </w:fldChar>
      </w:r>
      <w:r w:rsidR="00847113">
        <w:rPr>
          <w:rFonts w:ascii="Times New Roman" w:eastAsia="Times New Roman" w:hAnsi="Times New Roman" w:cs="Times New Roman"/>
          <w:sz w:val="24"/>
          <w:szCs w:val="24"/>
        </w:rPr>
        <w:instrText xml:space="preserve"> ADDIN EN.CITE.DATA </w:instrText>
      </w:r>
      <w:r w:rsidR="00847113">
        <w:rPr>
          <w:rFonts w:ascii="Times New Roman" w:eastAsia="Times New Roman" w:hAnsi="Times New Roman" w:cs="Times New Roman"/>
          <w:sz w:val="24"/>
          <w:szCs w:val="24"/>
        </w:rPr>
      </w:r>
      <w:r w:rsidR="00847113">
        <w:rPr>
          <w:rFonts w:ascii="Times New Roman" w:eastAsia="Times New Roman" w:hAnsi="Times New Roman" w:cs="Times New Roman"/>
          <w:sz w:val="24"/>
          <w:szCs w:val="24"/>
        </w:rPr>
        <w:fldChar w:fldCharType="end"/>
      </w:r>
      <w:r w:rsidR="00847113">
        <w:rPr>
          <w:rFonts w:ascii="Times New Roman" w:eastAsia="Times New Roman" w:hAnsi="Times New Roman" w:cs="Times New Roman"/>
          <w:sz w:val="24"/>
          <w:szCs w:val="24"/>
        </w:rPr>
      </w:r>
      <w:r w:rsidR="00847113">
        <w:rPr>
          <w:rFonts w:ascii="Times New Roman" w:eastAsia="Times New Roman" w:hAnsi="Times New Roman" w:cs="Times New Roman"/>
          <w:sz w:val="24"/>
          <w:szCs w:val="24"/>
        </w:rPr>
        <w:fldChar w:fldCharType="separate"/>
      </w:r>
      <w:r w:rsidR="00847113">
        <w:rPr>
          <w:rFonts w:ascii="Times New Roman" w:eastAsia="Times New Roman" w:hAnsi="Times New Roman" w:cs="Times New Roman"/>
          <w:noProof/>
          <w:sz w:val="24"/>
          <w:szCs w:val="24"/>
        </w:rPr>
        <w:t>(Brodeur and Pearcy 1992; Sigler et al. 2001; Miller and Brodeur 2007)</w:t>
      </w:r>
      <w:r w:rsidR="00847113">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Juvenile (&gt; 35 mm SL)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grow approximately 2 mm/day during this phase of their </w:t>
      </w:r>
      <w:r w:rsidR="00C815D7">
        <w:rPr>
          <w:rFonts w:ascii="Times New Roman" w:eastAsia="Times New Roman" w:hAnsi="Times New Roman" w:cs="Times New Roman"/>
          <w:sz w:val="24"/>
          <w:szCs w:val="24"/>
        </w:rPr>
        <w:t xml:space="preserve">life </w:t>
      </w:r>
      <w:r w:rsidR="00847113">
        <w:rPr>
          <w:rFonts w:ascii="Times New Roman" w:eastAsia="Times New Roman" w:hAnsi="Times New Roman" w:cs="Times New Roman"/>
          <w:sz w:val="24"/>
          <w:szCs w:val="24"/>
        </w:rPr>
        <w:fldChar w:fldCharType="begin"/>
      </w:r>
      <w:r w:rsidR="00847113">
        <w:rPr>
          <w:rFonts w:ascii="Times New Roman" w:eastAsia="Times New Roman" w:hAnsi="Times New Roman" w:cs="Times New Roman"/>
          <w:sz w:val="24"/>
          <w:szCs w:val="24"/>
        </w:rPr>
        <w:instrText xml:space="preserve"> ADDIN EN.CITE &lt;EndNote&gt;&lt;Cite&gt;&lt;Author&gt;Boehlert&lt;/Author&gt;&lt;Year&gt;1985&lt;/Year&gt;&lt;RecNum&gt;854&lt;/RecNum&gt;&lt;DisplayText&gt;(Boehlert and Yoklavich 1985; Kendall Jr and Matarese 1987)&lt;/DisplayText&gt;&lt;record&gt;&lt;rec-number&gt;854&lt;/rec-number&gt;&lt;foreign-keys&gt;&lt;key app="EN" db-id="5wp0902f4ps0pievt9jpevac5p9esse05tdz" timestamp="1678385140"&gt;854&lt;/key&gt;&lt;/foreign-keys&gt;&lt;ref-type name="Journal Article"&gt;17&lt;/ref-type&gt;&lt;contributors&gt;&lt;authors&gt;&lt;author&gt;Boehlert, GWt&lt;/author&gt;&lt;author&gt;Yoklavich, MM&lt;/author&gt;&lt;/authors&gt;&lt;/contributors&gt;&lt;titles&gt;&lt;title&gt;&lt;style face="normal" font="default" size="100%"&gt;Larval and juvenile growth of sablefish, &lt;/style&gt;&lt;style face="italic" font="default" size="100%"&gt;Anoplopoma fimbria&lt;/style&gt;&lt;style face="normal" font="default" size="100%"&gt;, as determined from otolith increments&lt;/style&gt;&lt;/title&gt;&lt;secondary-title&gt;Fishery Bulletin&lt;/secondary-title&gt;&lt;/titles&gt;&lt;periodical&gt;&lt;full-title&gt;Fishery Bulletin&lt;/full-title&gt;&lt;abbr-1&gt;Fish. Bull.&lt;/abbr-1&gt;&lt;/periodical&gt;&lt;pages&gt;475-481&lt;/pages&gt;&lt;volume&gt;83&lt;/volume&gt;&lt;number&gt;3&lt;/number&gt;&lt;dates&gt;&lt;year&gt;1985&lt;/year&gt;&lt;/dates&gt;&lt;isbn&gt;0090-0656&lt;/isbn&gt;&lt;urls&gt;&lt;/urls&gt;&lt;/record&gt;&lt;/Cite&gt;&lt;Cite&gt;&lt;Author&gt;Kendall Jr&lt;/Author&gt;&lt;Year&gt;1987&lt;/Year&gt;&lt;RecNum&gt;823&lt;/RecNum&gt;&lt;record&gt;&lt;rec-number&gt;823&lt;/rec-number&gt;&lt;foreign-keys&gt;&lt;key app="EN" db-id="5wp0902f4ps0pievt9jpevac5p9esse05tdz" timestamp="1677708880"&gt;823&lt;/key&gt;&lt;/foreign-keys&gt;&lt;ref-type name="Journal Article"&gt;17&lt;/ref-type&gt;&lt;contributors&gt;&lt;authors&gt;&lt;author&gt;Kendall Jr, Arthur W&lt;/author&gt;&lt;author&gt;Matarese, Anne&lt;/author&gt;&lt;/authors&gt;&lt;/contributors&gt;&lt;titles&gt;&lt;title&gt;Biology of Eggs, Larvae, and Epipelagic Juveniles of Sablefish, Anoplopoma fimbria, in Relation to&lt;/title&gt;&lt;secondary-title&gt;Marine Fisheries Review&lt;/secondary-title&gt;&lt;/titles&gt;&lt;periodical&gt;&lt;full-title&gt;Marine Fisheries Review&lt;/full-title&gt;&lt;abbr-1&gt;Mar. Fish. Rev.&lt;/abbr-1&gt;&lt;/periodical&gt;&lt;pages&gt;1&lt;/pages&gt;&lt;volume&gt;49&lt;/volume&gt;&lt;dates&gt;&lt;year&gt;1987&lt;/year&gt;&lt;/dates&gt;&lt;urls&gt;&lt;/urls&gt;&lt;/record&gt;&lt;/Cite&gt;&lt;/EndNote&gt;</w:instrText>
      </w:r>
      <w:r w:rsidR="00847113">
        <w:rPr>
          <w:rFonts w:ascii="Times New Roman" w:eastAsia="Times New Roman" w:hAnsi="Times New Roman" w:cs="Times New Roman"/>
          <w:sz w:val="24"/>
          <w:szCs w:val="24"/>
        </w:rPr>
        <w:fldChar w:fldCharType="separate"/>
      </w:r>
      <w:r w:rsidR="00847113">
        <w:rPr>
          <w:rFonts w:ascii="Times New Roman" w:eastAsia="Times New Roman" w:hAnsi="Times New Roman" w:cs="Times New Roman"/>
          <w:noProof/>
          <w:sz w:val="24"/>
          <w:szCs w:val="24"/>
        </w:rPr>
        <w:t>(Boehlert and Yoklavich 1985; Kendall Jr and Matarese 1987)</w:t>
      </w:r>
      <w:r w:rsidR="00847113">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have one of the fastest growth rates recorded for juvenile fish </w:t>
      </w:r>
      <w:r w:rsidR="00183EC6">
        <w:rPr>
          <w:rFonts w:ascii="Times New Roman" w:eastAsia="Times New Roman" w:hAnsi="Times New Roman" w:cs="Times New Roman"/>
          <w:sz w:val="24"/>
          <w:szCs w:val="24"/>
        </w:rPr>
        <w:fldChar w:fldCharType="begin">
          <w:fldData xml:space="preserve">PEVuZE5vdGU+PENpdGU+PEF1dGhvcj5TaGVua2VyPC9BdXRob3I+PFllYXI+MTk4NjwvWWVhcj48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</w:fldData>
        </w:fldChar>
      </w:r>
      <w:r w:rsidR="00E36FBB">
        <w:rPr>
          <w:rFonts w:ascii="Times New Roman" w:eastAsia="Times New Roman" w:hAnsi="Times New Roman" w:cs="Times New Roman"/>
          <w:sz w:val="24"/>
          <w:szCs w:val="24"/>
        </w:rPr>
        <w:instrText xml:space="preserve"> ADDIN EN.CITE </w:instrText>
      </w:r>
      <w:r w:rsidR="00E36FBB">
        <w:rPr>
          <w:rFonts w:ascii="Times New Roman" w:eastAsia="Times New Roman" w:hAnsi="Times New Roman" w:cs="Times New Roman"/>
          <w:sz w:val="24"/>
          <w:szCs w:val="24"/>
        </w:rPr>
        <w:fldChar w:fldCharType="begin">
          <w:fldData xml:space="preserve">PEVuZE5vdGU+PENpdGU+PEF1dGhvcj5TaGVua2VyPC9BdXRob3I+PFllYXI+MTk4NjwvWWVhcj48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</w:fldData>
        </w:fldChar>
      </w:r>
      <w:r w:rsidR="00E36FBB">
        <w:rPr>
          <w:rFonts w:ascii="Times New Roman" w:eastAsia="Times New Roman" w:hAnsi="Times New Roman" w:cs="Times New Roman"/>
          <w:sz w:val="24"/>
          <w:szCs w:val="24"/>
        </w:rPr>
        <w:instrText xml:space="preserve"> ADDIN EN.CITE.DATA </w:instrText>
      </w:r>
      <w:r w:rsidR="00E36FBB">
        <w:rPr>
          <w:rFonts w:ascii="Times New Roman" w:eastAsia="Times New Roman" w:hAnsi="Times New Roman" w:cs="Times New Roman"/>
          <w:sz w:val="24"/>
          <w:szCs w:val="24"/>
        </w:rPr>
      </w:r>
      <w:r w:rsidR="00E36FBB">
        <w:rPr>
          <w:rFonts w:ascii="Times New Roman" w:eastAsia="Times New Roman" w:hAnsi="Times New Roman" w:cs="Times New Roman"/>
          <w:sz w:val="24"/>
          <w:szCs w:val="24"/>
        </w:rPr>
        <w:fldChar w:fldCharType="end"/>
      </w:r>
      <w:r w:rsidR="00183EC6">
        <w:rPr>
          <w:rFonts w:ascii="Times New Roman" w:eastAsia="Times New Roman" w:hAnsi="Times New Roman" w:cs="Times New Roman"/>
          <w:sz w:val="24"/>
          <w:szCs w:val="24"/>
        </w:rPr>
      </w:r>
      <w:r w:rsidR="00183EC6">
        <w:rPr>
          <w:rFonts w:ascii="Times New Roman" w:eastAsia="Times New Roman" w:hAnsi="Times New Roman" w:cs="Times New Roman"/>
          <w:sz w:val="24"/>
          <w:szCs w:val="24"/>
        </w:rPr>
        <w:fldChar w:fldCharType="separate"/>
      </w:r>
      <w:r w:rsidR="00183EC6">
        <w:rPr>
          <w:rFonts w:ascii="Times New Roman" w:eastAsia="Times New Roman" w:hAnsi="Times New Roman" w:cs="Times New Roman"/>
          <w:noProof/>
          <w:sz w:val="24"/>
          <w:szCs w:val="24"/>
        </w:rPr>
        <w:t>(Shenker and Olla 1986; Sogard and Olla 2001)</w:t>
      </w:r>
      <w:r w:rsidR="00183EC6">
        <w:rPr>
          <w:rFonts w:ascii="Times New Roman" w:eastAsia="Times New Roman" w:hAnsi="Times New Roman" w:cs="Times New Roman"/>
          <w:sz w:val="24"/>
          <w:szCs w:val="24"/>
        </w:rPr>
        <w:fldChar w:fldCharType="end"/>
      </w:r>
      <w:r w:rsidR="009D2D80">
        <w:rPr>
          <w:rFonts w:ascii="Times New Roman" w:eastAsia="Times New Roman" w:hAnsi="Times New Roman" w:cs="Times New Roman"/>
          <w:sz w:val="24"/>
          <w:szCs w:val="24"/>
        </w:rPr>
        <w:t xml:space="preserve">. While in the </w:t>
      </w:r>
      <w:proofErr w:type="spellStart"/>
      <w:r w:rsidR="009D2D80">
        <w:rPr>
          <w:rFonts w:ascii="Times New Roman" w:eastAsia="Times New Roman" w:hAnsi="Times New Roman" w:cs="Times New Roman"/>
          <w:sz w:val="24"/>
          <w:szCs w:val="24"/>
        </w:rPr>
        <w:t>neuston</w:t>
      </w:r>
      <w:proofErr w:type="spellEnd"/>
      <w:r w:rsidR="009D2D80">
        <w:rPr>
          <w:rFonts w:ascii="Times New Roman" w:eastAsia="Times New Roman" w:hAnsi="Times New Roman" w:cs="Times New Roman"/>
          <w:sz w:val="24"/>
          <w:szCs w:val="24"/>
        </w:rPr>
        <w:t xml:space="preserve"> </w:t>
      </w:r>
      <w:r w:rsidR="00101C88">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feed consistently at maximum consumption </w:t>
      </w:r>
      <w:r w:rsidR="00C815D7">
        <w:rPr>
          <w:rFonts w:ascii="Times New Roman" w:eastAsia="Times New Roman" w:hAnsi="Times New Roman" w:cs="Times New Roman"/>
          <w:sz w:val="24"/>
          <w:szCs w:val="24"/>
        </w:rPr>
        <w:t xml:space="preserve">if prey are available </w:t>
      </w:r>
      <w:r w:rsidR="00101C88">
        <w:rPr>
          <w:rFonts w:ascii="Times New Roman" w:eastAsia="Times New Roman" w:hAnsi="Times New Roman" w:cs="Times New Roman"/>
          <w:sz w:val="24"/>
          <w:szCs w:val="24"/>
        </w:rPr>
        <w:t xml:space="preserve">and exhibit an extreme foraging strategy and rapid growth </w:t>
      </w:r>
      <w:r w:rsidR="00183EC6">
        <w:rPr>
          <w:rFonts w:ascii="Times New Roman" w:eastAsia="Times New Roman" w:hAnsi="Times New Roman" w:cs="Times New Roman"/>
          <w:sz w:val="24"/>
          <w:szCs w:val="24"/>
        </w:rPr>
        <w:fldChar w:fldCharType="begin"/>
      </w:r>
      <w:r w:rsidR="00183EC6">
        <w:rPr>
          <w:rFonts w:ascii="Times New Roman" w:eastAsia="Times New Roman" w:hAnsi="Times New Roman" w:cs="Times New Roman"/>
          <w:sz w:val="24"/>
          <w:szCs w:val="24"/>
        </w:rPr>
        <w:instrText xml:space="preserve"> ADDIN EN.CITE &lt;EndNote&gt;&lt;Cite&gt;&lt;Author&gt;Sogard&lt;/Author&gt;&lt;Year&gt;2002&lt;/Year&gt;&lt;RecNum&gt;834&lt;/RecNum&gt;&lt;DisplayText&gt;(Sogard and Olla 2002)&lt;/DisplayText&gt;&lt;record&gt;&lt;rec-number&gt;834&lt;/rec-number&gt;&lt;foreign-keys&gt;&lt;key app="EN" db-id="5wp0902f4ps0pievt9jpevac5p9esse05tdz" timestamp="1678382431"&gt;834&lt;/key&gt;&lt;/foreign-keys&gt;&lt;ref-type name="Journal Article"&gt;17&lt;/ref-type&gt;&lt;contributors&gt;&lt;authors&gt;&lt;author&gt;Sogard, Susan M&lt;/author&gt;&lt;author&gt;Olla, Bori L&lt;/author&gt;&lt;/authors&gt;&lt;/contributors&gt;&lt;titles&gt;&lt;title&gt;Contrasts in the capacity and underlying mechanisms for compensatory growth in two pelagic marine fishes&lt;/title&gt;&lt;secondary-title&gt;Marine Ecology Progress Series&lt;/secondary-title&gt;&lt;/titles&gt;&lt;periodical&gt;&lt;full-title&gt;Marine Ecology Progress Series&lt;/full-title&gt;&lt;abbr-1&gt;Mar. Ecol. Prog. Ser.&lt;/abbr-1&gt;&lt;/periodical&gt;&lt;pages&gt;165-177&lt;/pages&gt;&lt;volume&gt;243&lt;/volume&gt;&lt;dates&gt;&lt;year&gt;2002&lt;/year&gt;&lt;/dates&gt;&lt;isbn&gt;0171-8630&lt;/isbn&gt;&lt;urls&gt;&lt;/urls&gt;&lt;electronic-resource-num&gt;10.3354/meps243165&lt;/electronic-resource-num&gt;&lt;/record&gt;&lt;/Cite&gt;&lt;/EndNote&gt;</w:instrText>
      </w:r>
      <w:r w:rsidR="00183EC6">
        <w:rPr>
          <w:rFonts w:ascii="Times New Roman" w:eastAsia="Times New Roman" w:hAnsi="Times New Roman" w:cs="Times New Roman"/>
          <w:sz w:val="24"/>
          <w:szCs w:val="24"/>
        </w:rPr>
        <w:fldChar w:fldCharType="separate"/>
      </w:r>
      <w:r w:rsidR="00183EC6">
        <w:rPr>
          <w:rFonts w:ascii="Times New Roman" w:eastAsia="Times New Roman" w:hAnsi="Times New Roman" w:cs="Times New Roman"/>
          <w:noProof/>
          <w:sz w:val="24"/>
          <w:szCs w:val="24"/>
        </w:rPr>
        <w:t>(Sogard and Olla 2002)</w:t>
      </w:r>
      <w:r w:rsidR="00183EC6">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During this first summer,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can be 50 mm in July and grow to 280 mm by November </w:t>
      </w:r>
      <w:r w:rsidR="00183EC6">
        <w:rPr>
          <w:rFonts w:ascii="Times New Roman" w:eastAsia="Times New Roman" w:hAnsi="Times New Roman" w:cs="Times New Roman"/>
          <w:sz w:val="24"/>
          <w:szCs w:val="24"/>
        </w:rPr>
        <w:fldChar w:fldCharType="begin"/>
      </w:r>
      <w:r w:rsidR="00183EC6">
        <w:rPr>
          <w:rFonts w:ascii="Times New Roman" w:eastAsia="Times New Roman" w:hAnsi="Times New Roman" w:cs="Times New Roman"/>
          <w:sz w:val="24"/>
          <w:szCs w:val="24"/>
        </w:rPr>
        <w:instrText xml:space="preserve"> ADDIN EN.CITE &lt;EndNote&gt;&lt;Cite&gt;&lt;Author&gt;McFarlane&lt;/Author&gt;&lt;Year&gt;1983&lt;/Year&gt;&lt;RecNum&gt;824&lt;/RecNum&gt;&lt;DisplayText&gt;(McFarlane and Beamish 1983)&lt;/DisplayText&gt;&lt;record&gt;&lt;rec-number&gt;824&lt;/rec-number&gt;&lt;foreign-keys&gt;&lt;key app="EN" db-id="5wp0902f4ps0pievt9jpevac5p9esse05tdz" timestamp="1677708989"&gt;824&lt;/key&gt;&lt;/foreign-keys&gt;&lt;ref-type name="Conference Proceedings"&gt;10&lt;/ref-type&gt;&lt;contributors&gt;&lt;authors&gt;&lt;author&gt;McFarlane, Gordon A&lt;/author&gt;&lt;author&gt;Beamish, Richard J&lt;/author&gt;&lt;/authors&gt;&lt;/contributors&gt;&lt;titles&gt;&lt;title&gt;&lt;style face="normal" font="default" size="100%"&gt;Preliminary observations on the juvenile biology of sablefish (&lt;/style&gt;&lt;style face="italic" font="default" size="100%"&gt;Anoplopoma fimbria&lt;/style&gt;&lt;style face="normal" font="default" size="100%"&gt;) in waters off the west-coast of Canada&lt;/style&gt;&lt;/title&gt;&lt;secondary-title&gt;Proceedings of the International Sablefish Symposium. Alaska Sea Grant Rep&lt;/secondary-title&gt;&lt;/titles&gt;&lt;pages&gt;83-8&lt;/pages&gt;&lt;dates&gt;&lt;year&gt;1983&lt;/year&gt;&lt;/dates&gt;&lt;urls&gt;&lt;/urls&gt;&lt;/record&gt;&lt;/Cite&gt;&lt;/EndNote&gt;</w:instrText>
      </w:r>
      <w:r w:rsidR="00183EC6">
        <w:rPr>
          <w:rFonts w:ascii="Times New Roman" w:eastAsia="Times New Roman" w:hAnsi="Times New Roman" w:cs="Times New Roman"/>
          <w:sz w:val="24"/>
          <w:szCs w:val="24"/>
        </w:rPr>
        <w:fldChar w:fldCharType="separate"/>
      </w:r>
      <w:r w:rsidR="00183EC6">
        <w:rPr>
          <w:rFonts w:ascii="Times New Roman" w:eastAsia="Times New Roman" w:hAnsi="Times New Roman" w:cs="Times New Roman"/>
          <w:noProof/>
          <w:sz w:val="24"/>
          <w:szCs w:val="24"/>
        </w:rPr>
        <w:t>(McFarlane and Beamish 1983)</w:t>
      </w:r>
      <w:r w:rsidR="00183EC6">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w:t>
      </w:r>
    </w:p>
    <w:p w:rsidR="00A15B5A" w:rsidRDefault="00101C8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Pacific salmon populations, such as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are predicted to decline dramatically by 83-90% as a direct result of climate change during their marine phase </w:t>
      </w:r>
      <w:r w:rsidR="00183EC6">
        <w:rPr>
          <w:rFonts w:ascii="Times New Roman" w:eastAsia="Times New Roman" w:hAnsi="Times New Roman" w:cs="Times New Roman"/>
          <w:sz w:val="24"/>
          <w:szCs w:val="24"/>
        </w:rPr>
        <w:fldChar w:fldCharType="begin"/>
      </w:r>
      <w:r w:rsidR="00183EC6">
        <w:rPr>
          <w:rFonts w:ascii="Times New Roman" w:eastAsia="Times New Roman" w:hAnsi="Times New Roman" w:cs="Times New Roman"/>
          <w:sz w:val="24"/>
          <w:szCs w:val="24"/>
        </w:rPr>
        <w:instrText xml:space="preserve"> ADDIN EN.CITE &lt;EndNote&gt;&lt;Cite&gt;&lt;Author&gt;Crozier&lt;/Author&gt;&lt;Year&gt;2021&lt;/Year&gt;&lt;RecNum&gt;838&lt;/RecNum&gt;&lt;DisplayText&gt;(Crozier et al. 2021)&lt;/DisplayText&gt;&lt;record&gt;&lt;rec-number&gt;838&lt;/rec-number&gt;&lt;foreign-keys&gt;&lt;key app="EN" db-id="5wp0902f4ps0pievt9jpevac5p9esse05tdz" timestamp="1678382674"&gt;838&lt;/key&gt;&lt;/foreign-keys&gt;&lt;ref-type name="Journal Article"&gt;17&lt;/ref-type&gt;&lt;contributors&gt;&lt;authors&gt;&lt;author&gt;Crozier, Lisa G&lt;/author&gt;&lt;author&gt;Burke, Brian J&lt;/author&gt;&lt;author&gt;Chasco, Brandon E&lt;/author&gt;&lt;author&gt;Widener, Daniel L&lt;/author&gt;&lt;author&gt;Zabel, Richard W&lt;/author&gt;&lt;/authors&gt;&lt;/contributors&gt;&lt;titles&gt;&lt;title&gt;Climate change threatens Chinook salmon throughout their life cycle&lt;/title&gt;&lt;secondary-title&gt;Communications biology&lt;/secondary-title&gt;&lt;/titles&gt;&lt;periodical&gt;&lt;full-title&gt;Communications biology&lt;/full-title&gt;&lt;/periodical&gt;&lt;pages&gt;1-14&lt;/pages&gt;&lt;volume&gt;4&lt;/volume&gt;&lt;number&gt;1&lt;/number&gt;&lt;dates&gt;&lt;year&gt;2021&lt;/year&gt;&lt;/dates&gt;&lt;isbn&gt;2399-3642&lt;/isbn&gt;&lt;urls&gt;&lt;/urls&gt;&lt;electronic-resource-num&gt;10.1038/s42003-021-01734-w&lt;/electronic-resource-num&gt;&lt;/record&gt;&lt;/Cite&gt;&lt;/EndNote&gt;</w:instrText>
      </w:r>
      <w:r w:rsidR="00183EC6">
        <w:rPr>
          <w:rFonts w:ascii="Times New Roman" w:eastAsia="Times New Roman" w:hAnsi="Times New Roman" w:cs="Times New Roman"/>
          <w:sz w:val="24"/>
          <w:szCs w:val="24"/>
        </w:rPr>
        <w:fldChar w:fldCharType="separate"/>
      </w:r>
      <w:r w:rsidR="00183EC6">
        <w:rPr>
          <w:rFonts w:ascii="Times New Roman" w:eastAsia="Times New Roman" w:hAnsi="Times New Roman" w:cs="Times New Roman"/>
          <w:noProof/>
          <w:sz w:val="24"/>
          <w:szCs w:val="24"/>
        </w:rPr>
        <w:t>(Crozier et al. 2021)</w:t>
      </w:r>
      <w:r w:rsidR="00183EC6">
        <w:rPr>
          <w:rFonts w:ascii="Times New Roman" w:eastAsia="Times New Roman" w:hAnsi="Times New Roman" w:cs="Times New Roman"/>
          <w:sz w:val="24"/>
          <w:szCs w:val="24"/>
        </w:rPr>
        <w:fldChar w:fldCharType="end"/>
      </w:r>
      <w:r w:rsidR="00183EC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t>
      </w:r>
      <w:r w:rsidR="00566EA5">
        <w:rPr>
          <w:rFonts w:ascii="Times New Roman" w:eastAsia="Times New Roman" w:hAnsi="Times New Roman" w:cs="Times New Roman"/>
          <w:sz w:val="24"/>
          <w:szCs w:val="24"/>
        </w:rPr>
        <w:t xml:space="preserve">populations </w:t>
      </w:r>
      <w:r>
        <w:rPr>
          <w:rFonts w:ascii="Times New Roman" w:eastAsia="Times New Roman" w:hAnsi="Times New Roman" w:cs="Times New Roman"/>
          <w:sz w:val="24"/>
          <w:szCs w:val="24"/>
        </w:rPr>
        <w:t xml:space="preserve">are predicted to increase </w:t>
      </w:r>
      <w:r w:rsidR="00183EC6">
        <w:rPr>
          <w:rFonts w:ascii="Times New Roman" w:eastAsia="Times New Roman" w:hAnsi="Times New Roman" w:cs="Times New Roman"/>
          <w:sz w:val="24"/>
          <w:szCs w:val="24"/>
        </w:rPr>
        <w:fldChar w:fldCharType="begin"/>
      </w:r>
      <w:r w:rsidR="00183EC6">
        <w:rPr>
          <w:rFonts w:ascii="Times New Roman" w:eastAsia="Times New Roman" w:hAnsi="Times New Roman" w:cs="Times New Roman"/>
          <w:sz w:val="24"/>
          <w:szCs w:val="24"/>
        </w:rPr>
        <w:instrText xml:space="preserve"> ADDIN EN.CITE &lt;EndNote&gt;&lt;Cite&gt;&lt;Author&gt;Haltuch&lt;/Author&gt;&lt;Year&gt;2019&lt;/Year&gt;&lt;RecNum&gt;820&lt;/RecNum&gt;&lt;DisplayText&gt;(Haltuch et al. 2019)&lt;/DisplayText&gt;&lt;record&gt;&lt;rec-number&gt;820&lt;/rec-number&gt;&lt;foreign-keys&gt;&lt;key app="EN" db-id="5wp0902f4ps0pievt9jpevac5p9esse05tdz" timestamp="1676580757"&gt;820&lt;/key&gt;&lt;/foreign-keys&gt;&lt;ref-type name="Journal Article"&gt;17&lt;/ref-type&gt;&lt;contributors&gt;&lt;authors&gt;&lt;author&gt;Haltuch, Melissa A&lt;/author&gt;&lt;author&gt;Johnson, Kelli F&lt;/author&gt;&lt;author&gt;Tolimieri, Nick&lt;/author&gt;&lt;author&gt;Kapur, Maia S&lt;/author&gt;&lt;author&gt;Castillo-Jordán, CA&lt;/author&gt;&lt;/authors&gt;&lt;/contributors&gt;&lt;titles&gt;&lt;title&gt;Status of the sablefish stock in US waters in 2019&lt;/title&gt;&lt;secondary-title&gt;Pacific Fisheries Management Council, Portland, OR&lt;/secondary-title&gt;&lt;/titles&gt;&lt;periodical&gt;&lt;full-title&gt;Pacific Fisheries Management Council, Portland, OR&lt;/full-title&gt;&lt;/periodical&gt;&lt;dates&gt;&lt;year&gt;2019&lt;/year&gt;&lt;/dates&gt;&lt;urls&gt;&lt;/urls&gt;&lt;/record&gt;&lt;/Cite&gt;&lt;/EndNote&gt;</w:instrText>
      </w:r>
      <w:r w:rsidR="00183EC6">
        <w:rPr>
          <w:rFonts w:ascii="Times New Roman" w:eastAsia="Times New Roman" w:hAnsi="Times New Roman" w:cs="Times New Roman"/>
          <w:sz w:val="24"/>
          <w:szCs w:val="24"/>
        </w:rPr>
        <w:fldChar w:fldCharType="separate"/>
      </w:r>
      <w:r w:rsidR="00183EC6">
        <w:rPr>
          <w:rFonts w:ascii="Times New Roman" w:eastAsia="Times New Roman" w:hAnsi="Times New Roman" w:cs="Times New Roman"/>
          <w:noProof/>
          <w:sz w:val="24"/>
          <w:szCs w:val="24"/>
        </w:rPr>
        <w:t>(Haltuch et al. 2019)</w:t>
      </w:r>
      <w:r w:rsidR="00183EC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prediction that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populations may do well under various climate change scenarios may be primarily due to their intense foraging strategy as young of the year fish</w:t>
      </w:r>
      <w:r w:rsidR="00301D09">
        <w:rPr>
          <w:rFonts w:ascii="Times New Roman" w:eastAsia="Times New Roman" w:hAnsi="Times New Roman" w:cs="Times New Roman"/>
          <w:sz w:val="24"/>
          <w:szCs w:val="24"/>
        </w:rPr>
        <w:t xml:space="preserve"> </w:t>
      </w:r>
      <w:r w:rsidR="00183EC6">
        <w:rPr>
          <w:rFonts w:ascii="Times New Roman" w:eastAsia="Times New Roman" w:hAnsi="Times New Roman" w:cs="Times New Roman"/>
          <w:sz w:val="24"/>
          <w:szCs w:val="24"/>
        </w:rPr>
        <w:fldChar w:fldCharType="begin">
          <w:fldData xml:space="preserve">PEVuZE5vdGU+PENpdGU+PEF1dGhvcj5IYWx0dWNoPC9BdXRob3I+PFllYXI+MjAxOTwvWWVhcj48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</w:fldData>
        </w:fldChar>
      </w:r>
      <w:r w:rsidR="00183EC6">
        <w:rPr>
          <w:rFonts w:ascii="Times New Roman" w:eastAsia="Times New Roman" w:hAnsi="Times New Roman" w:cs="Times New Roman"/>
          <w:sz w:val="24"/>
          <w:szCs w:val="24"/>
        </w:rPr>
        <w:instrText xml:space="preserve"> ADDIN EN.CITE </w:instrText>
      </w:r>
      <w:r w:rsidR="00183EC6">
        <w:rPr>
          <w:rFonts w:ascii="Times New Roman" w:eastAsia="Times New Roman" w:hAnsi="Times New Roman" w:cs="Times New Roman"/>
          <w:sz w:val="24"/>
          <w:szCs w:val="24"/>
        </w:rPr>
        <w:fldChar w:fldCharType="begin">
          <w:fldData xml:space="preserve">PEVuZE5vdGU+PENpdGU+PEF1dGhvcj5IYWx0dWNoPC9BdXRob3I+PFllYXI+MjAxOTwvWWVhcj48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</w:fldData>
        </w:fldChar>
      </w:r>
      <w:r w:rsidR="00183EC6">
        <w:rPr>
          <w:rFonts w:ascii="Times New Roman" w:eastAsia="Times New Roman" w:hAnsi="Times New Roman" w:cs="Times New Roman"/>
          <w:sz w:val="24"/>
          <w:szCs w:val="24"/>
        </w:rPr>
        <w:instrText xml:space="preserve"> ADDIN EN.CITE.DATA </w:instrText>
      </w:r>
      <w:r w:rsidR="00183EC6">
        <w:rPr>
          <w:rFonts w:ascii="Times New Roman" w:eastAsia="Times New Roman" w:hAnsi="Times New Roman" w:cs="Times New Roman"/>
          <w:sz w:val="24"/>
          <w:szCs w:val="24"/>
        </w:rPr>
      </w:r>
      <w:r w:rsidR="00183EC6">
        <w:rPr>
          <w:rFonts w:ascii="Times New Roman" w:eastAsia="Times New Roman" w:hAnsi="Times New Roman" w:cs="Times New Roman"/>
          <w:sz w:val="24"/>
          <w:szCs w:val="24"/>
        </w:rPr>
        <w:fldChar w:fldCharType="end"/>
      </w:r>
      <w:r w:rsidR="00183EC6">
        <w:rPr>
          <w:rFonts w:ascii="Times New Roman" w:eastAsia="Times New Roman" w:hAnsi="Times New Roman" w:cs="Times New Roman"/>
          <w:sz w:val="24"/>
          <w:szCs w:val="24"/>
        </w:rPr>
      </w:r>
      <w:r w:rsidR="00183EC6">
        <w:rPr>
          <w:rFonts w:ascii="Times New Roman" w:eastAsia="Times New Roman" w:hAnsi="Times New Roman" w:cs="Times New Roman"/>
          <w:sz w:val="24"/>
          <w:szCs w:val="24"/>
        </w:rPr>
        <w:fldChar w:fldCharType="separate"/>
      </w:r>
      <w:r w:rsidR="00183EC6">
        <w:rPr>
          <w:rFonts w:ascii="Times New Roman" w:eastAsia="Times New Roman" w:hAnsi="Times New Roman" w:cs="Times New Roman"/>
          <w:noProof/>
          <w:sz w:val="24"/>
          <w:szCs w:val="24"/>
        </w:rPr>
        <w:t>(Sogard and Olla 2002; Sogard and Spencer 2004; Haltuch et al. 2019; Krieger et al. 2020)</w:t>
      </w:r>
      <w:r w:rsidR="00183EC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When juvenile salmon and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overlap, there may be direct and/or apparent competition, or even predation </w:t>
      </w:r>
      <w:r w:rsidR="004E63FE">
        <w:rPr>
          <w:rFonts w:ascii="Times New Roman" w:eastAsia="Times New Roman" w:hAnsi="Times New Roman" w:cs="Times New Roman"/>
          <w:sz w:val="24"/>
          <w:szCs w:val="24"/>
        </w:rPr>
        <w:fldChar w:fldCharType="begin"/>
      </w:r>
      <w:r w:rsidR="004E63FE">
        <w:rPr>
          <w:rFonts w:ascii="Times New Roman" w:eastAsia="Times New Roman" w:hAnsi="Times New Roman" w:cs="Times New Roman"/>
          <w:sz w:val="24"/>
          <w:szCs w:val="24"/>
        </w:rPr>
        <w:instrText xml:space="preserve"> ADDIN EN.CITE &lt;EndNote&gt;&lt;Cite&gt;&lt;Author&gt;Holt&lt;/Author&gt;&lt;Year&gt;1977&lt;/Year&gt;&lt;RecNum&gt;897&lt;/RecNum&gt;&lt;DisplayText&gt;(Holt 1977)&lt;/DisplayText&gt;&lt;record&gt;&lt;rec-number&gt;897&lt;/rec-number&gt;&lt;foreign-keys&gt;&lt;key app="EN" db-id="5wp0902f4ps0pievt9jpevac5p9esse05tdz" timestamp="1686687614"&gt;897&lt;/key&gt;&lt;/foreign-keys&gt;&lt;ref-type name="Journal Article"&gt;17&lt;/ref-type&gt;&lt;contributors&gt;&lt;authors&gt;&lt;author&gt;Holt, Robert D.&lt;/author&gt;&lt;/authors&gt;&lt;/contributors&gt;&lt;titles&gt;&lt;title&gt;Predation, apparent competition, and the structure of prey communities&lt;/title&gt;&lt;secondary-title&gt;Theoretical Population Biology&lt;/secondary-title&gt;&lt;/titles&gt;&lt;periodical&gt;&lt;full-title&gt;Theoretical Population Biology&lt;/full-title&gt;&lt;abbr-1&gt;Theor. Popul. Biol.&lt;/abbr-1&gt;&lt;/periodical&gt;&lt;pages&gt;197-229&lt;/pages&gt;&lt;volume&gt;12&lt;/volume&gt;&lt;number&gt;2&lt;/number&gt;&lt;dates&gt;&lt;year&gt;1977&lt;/year&gt;&lt;pub-dates&gt;&lt;date&gt;1977/10/01/&lt;/date&gt;&lt;/pub-dates&gt;&lt;/dates&gt;&lt;isbn&gt;0040-5809&lt;/isbn&gt;&lt;urls&gt;&lt;related-urls&gt;&lt;url&gt;https://www.sciencedirect.com/science/article/pii/0040580977900429&lt;/url&gt;&lt;/related-urls&gt;&lt;/urls&gt;&lt;electronic-resource-num&gt;10.1016/0040-5809(77)90042-9&lt;/electronic-resource-num&gt;&lt;/record&gt;&lt;/Cite&gt;&lt;/EndNote&gt;</w:instrText>
      </w:r>
      <w:r w:rsidR="004E63FE">
        <w:rPr>
          <w:rFonts w:ascii="Times New Roman" w:eastAsia="Times New Roman" w:hAnsi="Times New Roman" w:cs="Times New Roman"/>
          <w:sz w:val="24"/>
          <w:szCs w:val="24"/>
        </w:rPr>
        <w:fldChar w:fldCharType="separate"/>
      </w:r>
      <w:r w:rsidR="004E63FE">
        <w:rPr>
          <w:rFonts w:ascii="Times New Roman" w:eastAsia="Times New Roman" w:hAnsi="Times New Roman" w:cs="Times New Roman"/>
          <w:noProof/>
          <w:sz w:val="24"/>
          <w:szCs w:val="24"/>
        </w:rPr>
        <w:t>(Holt 1977)</w:t>
      </w:r>
      <w:r w:rsidR="004E63F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 greater potential impact on juvenile salmon,</w:t>
      </w:r>
      <w:r w:rsidR="00216143">
        <w:rPr>
          <w:rFonts w:ascii="Times New Roman" w:eastAsia="Times New Roman" w:hAnsi="Times New Roman" w:cs="Times New Roman"/>
          <w:sz w:val="24"/>
          <w:szCs w:val="24"/>
        </w:rPr>
        <w:t xml:space="preserve"> which are slower growing.</w:t>
      </w:r>
      <w:r>
        <w:rPr>
          <w:rFonts w:ascii="Times New Roman" w:eastAsia="Times New Roman" w:hAnsi="Times New Roman" w:cs="Times New Roman"/>
          <w:sz w:val="24"/>
          <w:szCs w:val="24"/>
        </w:rPr>
        <w:t xml:space="preserve"> </w:t>
      </w:r>
      <w:r w:rsidR="00216143">
        <w:rPr>
          <w:rFonts w:ascii="Times New Roman" w:eastAsia="Times New Roman" w:hAnsi="Times New Roman" w:cs="Times New Roman"/>
          <w:sz w:val="24"/>
          <w:szCs w:val="24"/>
        </w:rPr>
        <w:t>Y</w:t>
      </w:r>
      <w:r>
        <w:rPr>
          <w:rFonts w:ascii="Times New Roman" w:eastAsia="Times New Roman" w:hAnsi="Times New Roman" w:cs="Times New Roman"/>
          <w:sz w:val="24"/>
          <w:szCs w:val="24"/>
        </w:rPr>
        <w:t>et w</w:t>
      </w:r>
      <w:r w:rsidR="00216143">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have little information in this area. Since 1998, there has been an ongoing ocean trawl survey </w:t>
      </w:r>
      <w:r w:rsidR="00566EA5">
        <w:rPr>
          <w:rFonts w:ascii="Times New Roman" w:eastAsia="Times New Roman" w:hAnsi="Times New Roman" w:cs="Times New Roman"/>
          <w:sz w:val="24"/>
          <w:szCs w:val="24"/>
        </w:rPr>
        <w:t xml:space="preserve">targeting juvenile salmonids </w:t>
      </w:r>
      <w:r>
        <w:rPr>
          <w:rFonts w:ascii="Times New Roman" w:eastAsia="Times New Roman" w:hAnsi="Times New Roman" w:cs="Times New Roman"/>
          <w:sz w:val="24"/>
          <w:szCs w:val="24"/>
        </w:rPr>
        <w:t xml:space="preserve">conducted in the surface waters of the </w:t>
      </w:r>
      <w:r w:rsidR="004A75F1">
        <w:rPr>
          <w:rFonts w:ascii="Times New Roman" w:eastAsia="Times New Roman" w:hAnsi="Times New Roman" w:cs="Times New Roman"/>
          <w:sz w:val="24"/>
          <w:szCs w:val="24"/>
        </w:rPr>
        <w:t>epipelagic</w:t>
      </w:r>
      <w:r>
        <w:rPr>
          <w:rFonts w:ascii="Times New Roman" w:eastAsia="Times New Roman" w:hAnsi="Times New Roman" w:cs="Times New Roman"/>
          <w:sz w:val="24"/>
          <w:szCs w:val="24"/>
        </w:rPr>
        <w:t xml:space="preserve"> zone </w:t>
      </w:r>
      <w:r w:rsidR="00566EA5">
        <w:rPr>
          <w:rFonts w:ascii="Times New Roman" w:eastAsia="Times New Roman" w:hAnsi="Times New Roman" w:cs="Times New Roman"/>
          <w:sz w:val="24"/>
          <w:szCs w:val="24"/>
        </w:rPr>
        <w:t>in late June in the</w:t>
      </w:r>
      <w:r>
        <w:rPr>
          <w:rFonts w:ascii="Times New Roman" w:eastAsia="Times New Roman" w:hAnsi="Times New Roman" w:cs="Times New Roman"/>
          <w:sz w:val="24"/>
          <w:szCs w:val="24"/>
        </w:rPr>
        <w:t xml:space="preserve"> nearshore to shelf waters of Oregon and Washington</w:t>
      </w:r>
      <w:r w:rsidR="00301D09">
        <w:rPr>
          <w:rFonts w:ascii="Times New Roman" w:eastAsia="Times New Roman" w:hAnsi="Times New Roman" w:cs="Times New Roman"/>
          <w:sz w:val="24"/>
          <w:szCs w:val="24"/>
        </w:rPr>
        <w:t xml:space="preserve"> </w:t>
      </w:r>
      <w:r w:rsidR="00832176">
        <w:rPr>
          <w:rFonts w:ascii="Times New Roman" w:eastAsia="Times New Roman" w:hAnsi="Times New Roman" w:cs="Times New Roman"/>
          <w:sz w:val="24"/>
          <w:szCs w:val="24"/>
        </w:rPr>
        <w:fldChar w:fldCharType="begin"/>
      </w:r>
      <w:r w:rsidR="00832176">
        <w:rPr>
          <w:rFonts w:ascii="Times New Roman" w:eastAsia="Times New Roman" w:hAnsi="Times New Roman" w:cs="Times New Roman"/>
          <w:sz w:val="24"/>
          <w:szCs w:val="24"/>
        </w:rPr>
        <w:instrText xml:space="preserve"> ADDIN EN.CITE &lt;EndNote&gt;&lt;Cite&gt;&lt;Author&gt;Morgan&lt;/Author&gt;&lt;Year&gt;2019&lt;/Year&gt;&lt;RecNum&gt;572&lt;/RecNum&gt;&lt;DisplayText&gt;(Morgan et al. 2019)&lt;/DisplayText&gt;&lt;record&gt;&lt;rec-number&gt;572&lt;/rec-number&gt;&lt;foreign-keys&gt;&lt;key app="EN" db-id="5wp0902f4ps0pievt9jpevac5p9esse05tdz" timestamp="1505418850"&gt;572&lt;/key&gt;&lt;/foreign-keys&gt;&lt;ref-type name="Journal Article"&gt;17&lt;/ref-type&gt;&lt;contributors&gt;&lt;authors&gt;&lt;author&gt;Morgan, C.A.&lt;/author&gt;&lt;author&gt;Beckman, B. R.&lt;/author&gt;&lt;author&gt;Weitkamp, L. A.&lt;/author&gt;&lt;author&gt;Fresh, K. L.&lt;/author&gt;&lt;/authors&gt;&lt;/contributors&gt;&lt;titles&gt;&lt;title&gt;Recent ecosystem disturbance in the Northern California Current&lt;/title&gt;&lt;secondary-title&gt;Fisheries&lt;/secondary-title&gt;&lt;/titles&gt;&lt;periodical&gt;&lt;full-title&gt;Fisheries&lt;/full-title&gt;&lt;abbr-1&gt;Fisheries&lt;/abbr-1&gt;&lt;/periodical&gt;&lt;pages&gt;465-474&lt;/pages&gt;&lt;volume&gt;44&lt;/volume&gt;&lt;number&gt;10&lt;/number&gt;&lt;dates&gt;&lt;year&gt;2019&lt;/year&gt;&lt;/dates&gt;&lt;urls&gt;&lt;/urls&gt;&lt;electronic-resource-num&gt;10.1002/fsh.10273&lt;/electronic-resource-num&gt;&lt;/record&gt;&lt;/Cite&gt;&lt;/EndNote&gt;</w:instrText>
      </w:r>
      <w:r w:rsidR="00832176">
        <w:rPr>
          <w:rFonts w:ascii="Times New Roman" w:eastAsia="Times New Roman" w:hAnsi="Times New Roman" w:cs="Times New Roman"/>
          <w:sz w:val="24"/>
          <w:szCs w:val="24"/>
        </w:rPr>
        <w:fldChar w:fldCharType="separate"/>
      </w:r>
      <w:r w:rsidR="00832176">
        <w:rPr>
          <w:rFonts w:ascii="Times New Roman" w:eastAsia="Times New Roman" w:hAnsi="Times New Roman" w:cs="Times New Roman"/>
          <w:noProof/>
          <w:sz w:val="24"/>
          <w:szCs w:val="24"/>
        </w:rPr>
        <w:t>(Morgan et al. 2019)</w:t>
      </w:r>
      <w:r w:rsidR="00832176">
        <w:rPr>
          <w:rFonts w:ascii="Times New Roman" w:eastAsia="Times New Roman" w:hAnsi="Times New Roman" w:cs="Times New Roman"/>
          <w:sz w:val="24"/>
          <w:szCs w:val="24"/>
        </w:rPr>
        <w:fldChar w:fldCharType="end"/>
      </w:r>
      <w:r w:rsidR="00566EA5">
        <w:rPr>
          <w:rFonts w:ascii="Times New Roman" w:eastAsia="Times New Roman" w:hAnsi="Times New Roman" w:cs="Times New Roman"/>
          <w:sz w:val="24"/>
          <w:szCs w:val="24"/>
        </w:rPr>
        <w:t>.</w:t>
      </w:r>
      <w:r w:rsidR="00216143">
        <w:rPr>
          <w:rFonts w:ascii="Times New Roman" w:eastAsia="Times New Roman" w:hAnsi="Times New Roman" w:cs="Times New Roman"/>
          <w:sz w:val="24"/>
          <w:szCs w:val="24"/>
        </w:rPr>
        <w:t xml:space="preserve"> </w:t>
      </w:r>
      <w:r w:rsidR="00301D09">
        <w:rPr>
          <w:rFonts w:ascii="Times New Roman" w:eastAsia="Times New Roman" w:hAnsi="Times New Roman" w:cs="Times New Roman"/>
          <w:sz w:val="24"/>
          <w:szCs w:val="24"/>
        </w:rPr>
        <w:t>Juvenile</w:t>
      </w:r>
      <w:r>
        <w:rPr>
          <w:rFonts w:ascii="Times New Roman" w:eastAsia="Times New Roman" w:hAnsi="Times New Roman" w:cs="Times New Roman"/>
          <w:sz w:val="24"/>
          <w:szCs w:val="24"/>
        </w:rPr>
        <w:t xml:space="preserve"> salmon are </w:t>
      </w:r>
      <w:r>
        <w:rPr>
          <w:rFonts w:ascii="Times New Roman" w:eastAsia="Times New Roman" w:hAnsi="Times New Roman" w:cs="Times New Roman"/>
          <w:sz w:val="24"/>
          <w:szCs w:val="24"/>
        </w:rPr>
        <w:lastRenderedPageBreak/>
        <w:t>identified, measured, and retain</w:t>
      </w:r>
      <w:r w:rsidR="00216143">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for further trophic analysis in the lab (as well as other metrics), capture</w:t>
      </w:r>
      <w:r w:rsidR="00216143">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are typically identified, measured, and quantified at sea and then released, </w:t>
      </w:r>
      <w:r w:rsidR="00566EA5">
        <w:rPr>
          <w:rFonts w:ascii="Times New Roman" w:eastAsia="Times New Roman" w:hAnsi="Times New Roman" w:cs="Times New Roman"/>
          <w:sz w:val="24"/>
          <w:szCs w:val="24"/>
        </w:rPr>
        <w:t xml:space="preserve">however </w:t>
      </w:r>
      <w:r>
        <w:rPr>
          <w:rFonts w:ascii="Times New Roman" w:eastAsia="Times New Roman" w:hAnsi="Times New Roman" w:cs="Times New Roman"/>
          <w:sz w:val="24"/>
          <w:szCs w:val="24"/>
        </w:rPr>
        <w:t xml:space="preserve">in 2020, a subsample </w:t>
      </w:r>
      <w:r w:rsidR="00566EA5">
        <w:rPr>
          <w:rFonts w:ascii="Times New Roman" w:eastAsia="Times New Roman" w:hAnsi="Times New Roman" w:cs="Times New Roman"/>
          <w:sz w:val="24"/>
          <w:szCs w:val="24"/>
        </w:rPr>
        <w:t xml:space="preserve">of juvenile </w:t>
      </w:r>
      <w:r w:rsidR="000627E2">
        <w:rPr>
          <w:rFonts w:ascii="Times New Roman" w:eastAsia="Times New Roman" w:hAnsi="Times New Roman" w:cs="Times New Roman"/>
          <w:sz w:val="24"/>
          <w:szCs w:val="24"/>
        </w:rPr>
        <w:t>Sablefish</w:t>
      </w:r>
      <w:r w:rsidR="00566E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from each station was frozen and return</w:t>
      </w:r>
      <w:r w:rsidR="007F5782">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for further analysis</w:t>
      </w:r>
      <w:r w:rsidR="00301D0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 order to further our understanding of potential interaction</w:t>
      </w:r>
      <w:r w:rsidR="007F578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between juvenile salmon and </w:t>
      </w:r>
      <w:r w:rsidR="000627E2">
        <w:rPr>
          <w:rFonts w:ascii="Times New Roman" w:eastAsia="Times New Roman" w:hAnsi="Times New Roman" w:cs="Times New Roman"/>
          <w:sz w:val="24"/>
          <w:szCs w:val="24"/>
        </w:rPr>
        <w:t>Sablefish</w:t>
      </w:r>
      <w:r w:rsidR="00566EA5">
        <w:rPr>
          <w:rFonts w:ascii="Times New Roman" w:eastAsia="Times New Roman" w:hAnsi="Times New Roman" w:cs="Times New Roman"/>
          <w:sz w:val="24"/>
          <w:szCs w:val="24"/>
        </w:rPr>
        <w:t xml:space="preserve"> during a critical life-</w:t>
      </w:r>
      <w:r w:rsidR="00216143">
        <w:rPr>
          <w:rFonts w:ascii="Times New Roman" w:eastAsia="Times New Roman" w:hAnsi="Times New Roman" w:cs="Times New Roman"/>
          <w:sz w:val="24"/>
          <w:szCs w:val="24"/>
        </w:rPr>
        <w:t>history</w:t>
      </w:r>
      <w:r>
        <w:rPr>
          <w:rFonts w:ascii="Times New Roman" w:eastAsia="Times New Roman" w:hAnsi="Times New Roman" w:cs="Times New Roman"/>
          <w:sz w:val="24"/>
          <w:szCs w:val="24"/>
        </w:rPr>
        <w:t xml:space="preserve"> stage, </w:t>
      </w:r>
      <w:r w:rsidR="00216143">
        <w:rPr>
          <w:rFonts w:ascii="Times New Roman" w:eastAsia="Times New Roman" w:hAnsi="Times New Roman" w:cs="Times New Roman"/>
          <w:sz w:val="24"/>
          <w:szCs w:val="24"/>
        </w:rPr>
        <w:t xml:space="preserve">we </w:t>
      </w:r>
      <w:r>
        <w:rPr>
          <w:rFonts w:ascii="Times New Roman" w:eastAsia="Times New Roman" w:hAnsi="Times New Roman" w:cs="Times New Roman"/>
          <w:sz w:val="24"/>
          <w:szCs w:val="24"/>
        </w:rPr>
        <w:t xml:space="preserve">modeled </w:t>
      </w:r>
      <w:proofErr w:type="spellStart"/>
      <w:r>
        <w:rPr>
          <w:rFonts w:ascii="Times New Roman" w:eastAsia="Times New Roman" w:hAnsi="Times New Roman" w:cs="Times New Roman"/>
          <w:sz w:val="24"/>
          <w:szCs w:val="24"/>
        </w:rPr>
        <w:t>spatio</w:t>
      </w:r>
      <w:proofErr w:type="spellEnd"/>
      <w:r>
        <w:rPr>
          <w:rFonts w:ascii="Times New Roman" w:eastAsia="Times New Roman" w:hAnsi="Times New Roman" w:cs="Times New Roman"/>
          <w:sz w:val="24"/>
          <w:szCs w:val="24"/>
        </w:rPr>
        <w:t>-</w:t>
      </w:r>
      <w:r w:rsidR="00AC4970">
        <w:rPr>
          <w:rFonts w:ascii="Times New Roman" w:eastAsia="Times New Roman" w:hAnsi="Times New Roman" w:cs="Times New Roman"/>
          <w:sz w:val="24"/>
          <w:szCs w:val="24"/>
        </w:rPr>
        <w:t>t</w:t>
      </w:r>
      <w:r>
        <w:rPr>
          <w:rFonts w:ascii="Times New Roman" w:eastAsia="Times New Roman" w:hAnsi="Times New Roman" w:cs="Times New Roman"/>
          <w:sz w:val="24"/>
          <w:szCs w:val="24"/>
        </w:rPr>
        <w:t>e</w:t>
      </w:r>
      <w:r w:rsidR="00566EA5">
        <w:rPr>
          <w:rFonts w:ascii="Times New Roman" w:eastAsia="Times New Roman" w:hAnsi="Times New Roman" w:cs="Times New Roman"/>
          <w:sz w:val="24"/>
          <w:szCs w:val="24"/>
        </w:rPr>
        <w:t>mporal encounter rates and indices</w:t>
      </w:r>
      <w:r>
        <w:rPr>
          <w:rFonts w:ascii="Times New Roman" w:eastAsia="Times New Roman" w:hAnsi="Times New Roman" w:cs="Times New Roman"/>
          <w:sz w:val="24"/>
          <w:szCs w:val="24"/>
        </w:rPr>
        <w:t xml:space="preserve"> of abundance of juvenile salmon and </w:t>
      </w:r>
      <w:r w:rsidR="000627E2">
        <w:rPr>
          <w:rFonts w:ascii="Times New Roman" w:eastAsia="Times New Roman" w:hAnsi="Times New Roman" w:cs="Times New Roman"/>
          <w:sz w:val="24"/>
          <w:szCs w:val="24"/>
        </w:rPr>
        <w:t>Sablefish</w:t>
      </w:r>
      <w:r w:rsidR="00566EA5">
        <w:rPr>
          <w:rFonts w:ascii="Times New Roman" w:eastAsia="Times New Roman" w:hAnsi="Times New Roman" w:cs="Times New Roman"/>
          <w:sz w:val="24"/>
          <w:szCs w:val="24"/>
        </w:rPr>
        <w:t xml:space="preserve"> along with temperature, </w:t>
      </w:r>
      <w:r>
        <w:rPr>
          <w:rFonts w:ascii="Times New Roman" w:eastAsia="Times New Roman" w:hAnsi="Times New Roman" w:cs="Times New Roman"/>
          <w:sz w:val="24"/>
          <w:szCs w:val="24"/>
        </w:rPr>
        <w:t xml:space="preserve">diet overlap, stomach fullness, and fish prey/predator size ratios between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and salmon.  </w:t>
      </w:r>
    </w:p>
    <w:p w:rsidR="00A15B5A" w:rsidRDefault="006C28E3">
      <w:pPr>
        <w:pStyle w:val="Heading1"/>
      </w:pPr>
      <w:sdt>
        <w:sdtPr>
          <w:tag w:val="goog_rdk_14"/>
          <w:id w:val="-1788338852"/>
        </w:sdtPr>
        <w:sdtEndPr/>
        <w:sdtContent/>
      </w:sdt>
      <w:r w:rsidR="00101C88">
        <w:t>Methods</w:t>
      </w:r>
    </w:p>
    <w:p w:rsidR="004A75F1" w:rsidRPr="007F5782" w:rsidRDefault="004A75F1" w:rsidP="004A75F1">
      <w:pPr>
        <w:spacing w:line="480" w:lineRule="auto"/>
        <w:rPr>
          <w:rFonts w:ascii="Times New Roman" w:eastAsia="Times New Roman" w:hAnsi="Times New Roman" w:cs="Times New Roman"/>
          <w:i/>
          <w:sz w:val="24"/>
          <w:szCs w:val="24"/>
        </w:rPr>
      </w:pPr>
      <w:r w:rsidRPr="007F5782">
        <w:rPr>
          <w:rFonts w:ascii="Times New Roman" w:eastAsia="Times New Roman" w:hAnsi="Times New Roman" w:cs="Times New Roman"/>
          <w:i/>
          <w:sz w:val="24"/>
          <w:szCs w:val="24"/>
        </w:rPr>
        <w:t>Data collection</w:t>
      </w:r>
    </w:p>
    <w:p w:rsidR="00A15B5A" w:rsidRDefault="00101C8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Surface trawl surveys have been conducted during the latter part of June for 25 years (1998 to 2022) in Oregon and Washington coastal waters as part of the Juvenile Salmon </w:t>
      </w:r>
      <w:r w:rsidR="00DA369B">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Ocean Ecosystem Survey (JSOES) by the Estuarine and Ocean Ecology Program of the National Oceanic and Atmospheric Administration</w:t>
      </w:r>
      <w:r w:rsidR="00566EA5">
        <w:rPr>
          <w:rFonts w:ascii="Times New Roman" w:eastAsia="Times New Roman" w:hAnsi="Times New Roman" w:cs="Times New Roman"/>
          <w:sz w:val="24"/>
          <w:szCs w:val="24"/>
        </w:rPr>
        <w:t xml:space="preserve"> and Oregon State University</w:t>
      </w:r>
      <w:r>
        <w:rPr>
          <w:rFonts w:ascii="Times New Roman" w:eastAsia="Times New Roman" w:hAnsi="Times New Roman" w:cs="Times New Roman"/>
          <w:sz w:val="24"/>
          <w:szCs w:val="24"/>
        </w:rPr>
        <w:t xml:space="preserve"> (NOAA</w:t>
      </w:r>
      <w:r w:rsidR="00566EA5">
        <w:rPr>
          <w:rFonts w:ascii="Times New Roman" w:eastAsia="Times New Roman" w:hAnsi="Times New Roman" w:cs="Times New Roman"/>
          <w:sz w:val="24"/>
          <w:szCs w:val="24"/>
        </w:rPr>
        <w:t xml:space="preserve"> and OSU</w:t>
      </w:r>
      <w:r>
        <w:rPr>
          <w:rFonts w:ascii="Times New Roman" w:eastAsia="Times New Roman" w:hAnsi="Times New Roman" w:cs="Times New Roman"/>
          <w:sz w:val="24"/>
          <w:szCs w:val="24"/>
        </w:rPr>
        <w:t>; Fig. 1). Sampling stations were 3-5 km apart and start inshore at 30-40 m bottom depth and offshore to the coastal shelf. Established transects run perpendicular to the coast and are spaced ~ 30-50 km apart</w:t>
      </w:r>
      <w:r w:rsidR="00DA369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primarily located between 44-48.5° N and 124-125° W. </w:t>
      </w:r>
      <w:r w:rsidR="00566EA5" w:rsidRPr="00DD45B2">
        <w:rPr>
          <w:rFonts w:ascii="Times New Roman" w:eastAsia="Times New Roman" w:hAnsi="Times New Roman" w:cs="Times New Roman"/>
          <w:sz w:val="24"/>
          <w:szCs w:val="24"/>
        </w:rPr>
        <w:t xml:space="preserve">At each station, we measured </w:t>
      </w:r>
      <w:r w:rsidR="00566EA5">
        <w:rPr>
          <w:rFonts w:ascii="Times New Roman" w:eastAsia="Times New Roman" w:hAnsi="Times New Roman" w:cs="Times New Roman"/>
          <w:sz w:val="24"/>
          <w:szCs w:val="24"/>
        </w:rPr>
        <w:t>temperature</w:t>
      </w:r>
      <w:r w:rsidR="00566EA5" w:rsidRPr="00DD45B2">
        <w:rPr>
          <w:rFonts w:ascii="Times New Roman" w:eastAsia="Times New Roman" w:hAnsi="Times New Roman" w:cs="Times New Roman"/>
          <w:sz w:val="24"/>
          <w:szCs w:val="24"/>
        </w:rPr>
        <w:t xml:space="preserve"> with a conductivity–temperature–depth instrument to within 5 m of the bottom or a depth of 200 m. </w:t>
      </w:r>
      <w:r w:rsidR="00566EA5">
        <w:rPr>
          <w:rFonts w:ascii="Times New Roman" w:eastAsia="Times New Roman" w:hAnsi="Times New Roman" w:cs="Times New Roman"/>
          <w:sz w:val="24"/>
          <w:szCs w:val="24"/>
        </w:rPr>
        <w:t>We used t</w:t>
      </w:r>
      <w:r w:rsidR="00566EA5" w:rsidRPr="00DD45B2">
        <w:rPr>
          <w:rFonts w:ascii="Times New Roman" w:eastAsia="Times New Roman" w:hAnsi="Times New Roman" w:cs="Times New Roman"/>
          <w:sz w:val="24"/>
          <w:szCs w:val="24"/>
        </w:rPr>
        <w:t xml:space="preserve">emperatures at 3m </w:t>
      </w:r>
      <w:r w:rsidR="00566EA5">
        <w:rPr>
          <w:rFonts w:ascii="Times New Roman" w:eastAsia="Times New Roman" w:hAnsi="Times New Roman" w:cs="Times New Roman"/>
          <w:sz w:val="24"/>
          <w:szCs w:val="24"/>
        </w:rPr>
        <w:t>water depth</w:t>
      </w:r>
      <w:r w:rsidR="00566EA5" w:rsidRPr="00DD45B2">
        <w:rPr>
          <w:rFonts w:ascii="Times New Roman" w:eastAsia="Times New Roman" w:hAnsi="Times New Roman" w:cs="Times New Roman"/>
          <w:sz w:val="24"/>
          <w:szCs w:val="24"/>
        </w:rPr>
        <w:t xml:space="preserve"> for this analysis.</w:t>
      </w:r>
      <w:r w:rsidR="00566EA5">
        <w:rPr>
          <w:rFonts w:ascii="Times New Roman" w:eastAsia="Times New Roman" w:hAnsi="Times New Roman" w:cs="Times New Roman"/>
          <w:sz w:val="24"/>
          <w:szCs w:val="24"/>
        </w:rPr>
        <w:t xml:space="preserve"> Additionally, at </w:t>
      </w:r>
      <w:r>
        <w:rPr>
          <w:rFonts w:ascii="Times New Roman" w:eastAsia="Times New Roman" w:hAnsi="Times New Roman" w:cs="Times New Roman"/>
          <w:sz w:val="24"/>
          <w:szCs w:val="24"/>
        </w:rPr>
        <w:t>each station, a Nordic 264 pelagic rope trawl with a mouth opening of 30 m wide and 20 m deep and a 0.8-cm cod-end liner was towed at the surface during daylight hours for 30 min at a ship speed of ~ 6 km h</w:t>
      </w:r>
      <w:r>
        <w:rPr>
          <w:rFonts w:ascii="Times New Roman" w:eastAsia="Times New Roman" w:hAnsi="Times New Roman" w:cs="Times New Roman"/>
          <w:sz w:val="24"/>
          <w:szCs w:val="24"/>
          <w:vertAlign w:val="superscript"/>
        </w:rPr>
        <w:t>-1</w:t>
      </w:r>
      <w:r w:rsidR="009D2D80">
        <w:rPr>
          <w:rFonts w:ascii="Times New Roman" w:eastAsia="Times New Roman" w:hAnsi="Times New Roman" w:cs="Times New Roman"/>
          <w:sz w:val="24"/>
          <w:szCs w:val="24"/>
        </w:rPr>
        <w:t xml:space="preserve"> (3.2 </w:t>
      </w:r>
      <w:proofErr w:type="spellStart"/>
      <w:r w:rsidR="009D2D80">
        <w:rPr>
          <w:rFonts w:ascii="Times New Roman" w:eastAsia="Times New Roman" w:hAnsi="Times New Roman" w:cs="Times New Roman"/>
          <w:sz w:val="24"/>
          <w:szCs w:val="24"/>
        </w:rPr>
        <w:t>kt</w:t>
      </w:r>
      <w:r w:rsidR="00DA369B">
        <w:rPr>
          <w:rFonts w:ascii="Times New Roman" w:eastAsia="Times New Roman" w:hAnsi="Times New Roman" w:cs="Times New Roman"/>
          <w:sz w:val="24"/>
          <w:szCs w:val="24"/>
        </w:rPr>
        <w:t>s</w:t>
      </w:r>
      <w:proofErr w:type="spellEnd"/>
      <w:r>
        <w:rPr>
          <w:rFonts w:ascii="Times New Roman" w:eastAsia="Times New Roman" w:hAnsi="Times New Roman" w:cs="Times New Roman"/>
          <w:sz w:val="24"/>
          <w:szCs w:val="24"/>
        </w:rPr>
        <w:t xml:space="preserve">). All sampled nekton were identified, quantified, and up to 50 were measured. Juvenile salmon were individually tagged and </w:t>
      </w:r>
      <w:r w:rsidR="00566EA5">
        <w:rPr>
          <w:rFonts w:ascii="Times New Roman" w:eastAsia="Times New Roman" w:hAnsi="Times New Roman" w:cs="Times New Roman"/>
          <w:sz w:val="24"/>
          <w:szCs w:val="24"/>
        </w:rPr>
        <w:t>frozen</w:t>
      </w:r>
      <w:r>
        <w:rPr>
          <w:rFonts w:ascii="Times New Roman" w:eastAsia="Times New Roman" w:hAnsi="Times New Roman" w:cs="Times New Roman"/>
          <w:sz w:val="24"/>
          <w:szCs w:val="24"/>
        </w:rPr>
        <w:t xml:space="preserve">, and a sub-sample of the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w:t>
      </w:r>
      <w:r>
        <w:rPr>
          <w:rFonts w:ascii="Times New Roman" w:eastAsia="Times New Roman" w:hAnsi="Times New Roman" w:cs="Times New Roman"/>
          <w:sz w:val="24"/>
          <w:szCs w:val="24"/>
        </w:rPr>
        <w:lastRenderedPageBreak/>
        <w:t xml:space="preserve">bulk frozen (2020 only). To examine growth of age-zero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throughout their first marine summer, we used length data from May, June, and September JSOES surveys</w:t>
      </w:r>
      <w:r w:rsidR="00DA369B">
        <w:rPr>
          <w:rFonts w:ascii="Times New Roman" w:eastAsia="Times New Roman" w:hAnsi="Times New Roman" w:cs="Times New Roman"/>
          <w:sz w:val="24"/>
          <w:szCs w:val="24"/>
        </w:rPr>
        <w:t>.  For</w:t>
      </w:r>
      <w:r>
        <w:rPr>
          <w:rFonts w:ascii="Times New Roman" w:eastAsia="Times New Roman" w:hAnsi="Times New Roman" w:cs="Times New Roman"/>
          <w:sz w:val="24"/>
          <w:szCs w:val="24"/>
        </w:rPr>
        <w:t xml:space="preserve"> all other analys</w:t>
      </w:r>
      <w:r w:rsidR="00DA369B">
        <w:rPr>
          <w:rFonts w:ascii="Times New Roman" w:eastAsia="Times New Roman" w:hAnsi="Times New Roman" w:cs="Times New Roman"/>
          <w:sz w:val="24"/>
          <w:szCs w:val="24"/>
        </w:rPr>
        <w:t>e</w:t>
      </w:r>
      <w:r>
        <w:rPr>
          <w:rFonts w:ascii="Times New Roman" w:eastAsia="Times New Roman" w:hAnsi="Times New Roman" w:cs="Times New Roman"/>
          <w:sz w:val="24"/>
          <w:szCs w:val="24"/>
        </w:rPr>
        <w:t>s</w:t>
      </w:r>
      <w:r w:rsidR="00DA369B">
        <w:rPr>
          <w:rFonts w:ascii="Times New Roman" w:eastAsia="Times New Roman" w:hAnsi="Times New Roman" w:cs="Times New Roman"/>
          <w:sz w:val="24"/>
          <w:szCs w:val="24"/>
        </w:rPr>
        <w:t>, we used</w:t>
      </w:r>
      <w:r>
        <w:rPr>
          <w:rFonts w:ascii="Times New Roman" w:eastAsia="Times New Roman" w:hAnsi="Times New Roman" w:cs="Times New Roman"/>
          <w:sz w:val="24"/>
          <w:szCs w:val="24"/>
        </w:rPr>
        <w:t xml:space="preserve"> June survey data only. In the laboratory, the salmon and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individually weighed and stomachs were removed, frozen, and analyzed</w:t>
      </w:r>
      <w:r w:rsidR="00566EA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were classified by length into </w:t>
      </w:r>
      <w:r w:rsidR="00566EA5">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life history stages of subyearling and yearling using size criteria from </w:t>
      </w:r>
      <w:r w:rsidR="00832176">
        <w:rPr>
          <w:rFonts w:ascii="Times New Roman" w:eastAsia="Times New Roman" w:hAnsi="Times New Roman" w:cs="Times New Roman"/>
          <w:sz w:val="24"/>
          <w:szCs w:val="24"/>
        </w:rPr>
        <w:fldChar w:fldCharType="begin"/>
      </w:r>
      <w:r w:rsidR="00832176">
        <w:rPr>
          <w:rFonts w:ascii="Times New Roman" w:eastAsia="Times New Roman" w:hAnsi="Times New Roman" w:cs="Times New Roman"/>
          <w:sz w:val="24"/>
          <w:szCs w:val="24"/>
        </w:rPr>
        <w:instrText xml:space="preserve"> ADDIN EN.CITE &lt;EndNote&gt;&lt;Cite AuthorYear="1"&gt;&lt;Author&gt;Pearcy&lt;/Author&gt;&lt;Year&gt;1990&lt;/Year&gt;&lt;RecNum&gt;126&lt;/RecNum&gt;&lt;DisplayText&gt;Pearcy and Fisher (1990)&lt;/DisplayText&gt;&lt;record&gt;&lt;rec-number&gt;126&lt;/rec-number&gt;&lt;foreign-keys&gt;&lt;key app="EN" db-id="5wp0902f4ps0pievt9jpevac5p9esse05tdz" timestamp="0"&gt;126&lt;/key&gt;&lt;/foreign-keys&gt;&lt;ref-type name="Report"&gt;27&lt;/ref-type&gt;&lt;contributors&gt;&lt;authors&gt;&lt;author&gt;Pearcy, W.G.&lt;/author&gt;&lt;author&gt;Fisher, J.P.&lt;/author&gt;&lt;/authors&gt;&lt;tertiary-authors&gt;&lt;author&gt;US Department of Commerce,&lt;/author&gt;&lt;/tertiary-authors&gt;&lt;/contributors&gt;&lt;titles&gt;&lt;title&gt;Distribution and abundance of juvenile salmonids off Oregon and Washington, 1981-1985&lt;/title&gt;&lt;/titles&gt;&lt;pages&gt;83&lt;/pages&gt;&lt;volume&gt;93&lt;/volume&gt;&lt;num-vols&gt;93&lt;/num-vols&gt;&lt;dates&gt;&lt;year&gt;1990&lt;/year&gt;&lt;/dates&gt;&lt;pub-location&gt;Seattle, WA&lt;/pub-location&gt;&lt;publisher&gt;NOAA Tech. Rep. NMFS&lt;/publisher&gt;&lt;isbn&gt;93&lt;/isbn&gt;&lt;urls&gt;&lt;related-urls&gt;&lt;url&gt;http://spo.nwr.noaa.gov/tr93.pdf&lt;/url&gt;&lt;/related-urls&gt;&lt;/urls&gt;&lt;/record&gt;&lt;/Cite&gt;&lt;/EndNote&gt;</w:instrText>
      </w:r>
      <w:r w:rsidR="00832176">
        <w:rPr>
          <w:rFonts w:ascii="Times New Roman" w:eastAsia="Times New Roman" w:hAnsi="Times New Roman" w:cs="Times New Roman"/>
          <w:sz w:val="24"/>
          <w:szCs w:val="24"/>
        </w:rPr>
        <w:fldChar w:fldCharType="separate"/>
      </w:r>
      <w:r w:rsidR="00832176">
        <w:rPr>
          <w:rFonts w:ascii="Times New Roman" w:eastAsia="Times New Roman" w:hAnsi="Times New Roman" w:cs="Times New Roman"/>
          <w:noProof/>
          <w:sz w:val="24"/>
          <w:szCs w:val="24"/>
        </w:rPr>
        <w:t>Pearcy and Fisher (1990)</w:t>
      </w:r>
      <w:r w:rsidR="0083217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566EA5">
        <w:rPr>
          <w:rFonts w:ascii="Times New Roman" w:eastAsia="Times New Roman" w:hAnsi="Times New Roman" w:cs="Times New Roman"/>
          <w:sz w:val="24"/>
          <w:szCs w:val="24"/>
        </w:rPr>
        <w:t xml:space="preserve">and our own work, </w:t>
      </w:r>
      <w:r>
        <w:rPr>
          <w:rFonts w:ascii="Times New Roman" w:eastAsia="Times New Roman" w:hAnsi="Times New Roman" w:cs="Times New Roman"/>
          <w:sz w:val="24"/>
          <w:szCs w:val="24"/>
        </w:rPr>
        <w:t xml:space="preserve">and all </w:t>
      </w:r>
      <w:r w:rsidR="00566EA5">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were c</w:t>
      </w:r>
      <w:r w:rsidR="00566EA5">
        <w:rPr>
          <w:rFonts w:ascii="Times New Roman" w:eastAsia="Times New Roman" w:hAnsi="Times New Roman" w:cs="Times New Roman"/>
          <w:sz w:val="24"/>
          <w:szCs w:val="24"/>
        </w:rPr>
        <w:t>lassified as</w:t>
      </w:r>
      <w:r>
        <w:rPr>
          <w:rFonts w:ascii="Times New Roman" w:eastAsia="Times New Roman" w:hAnsi="Times New Roman" w:cs="Times New Roman"/>
          <w:sz w:val="24"/>
          <w:szCs w:val="24"/>
        </w:rPr>
        <w:t xml:space="preserve"> yearling </w:t>
      </w:r>
      <w:r w:rsidR="00DA369B">
        <w:rPr>
          <w:rFonts w:ascii="Times New Roman" w:eastAsia="Times New Roman" w:hAnsi="Times New Roman" w:cs="Times New Roman"/>
          <w:sz w:val="24"/>
          <w:szCs w:val="24"/>
        </w:rPr>
        <w:t>based on known life history strategies</w:t>
      </w:r>
      <w:r>
        <w:rPr>
          <w:rFonts w:ascii="Times New Roman" w:eastAsia="Times New Roman" w:hAnsi="Times New Roman" w:cs="Times New Roman"/>
          <w:sz w:val="24"/>
          <w:szCs w:val="24"/>
        </w:rPr>
        <w:t xml:space="preserve">. </w:t>
      </w:r>
    </w:p>
    <w:p w:rsidR="00AB7FE1" w:rsidRPr="007F5782" w:rsidRDefault="00566EA5" w:rsidP="00AB7FE1">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Size and </w:t>
      </w:r>
      <w:r w:rsidR="00AB7FE1" w:rsidRPr="007F5782">
        <w:rPr>
          <w:rFonts w:ascii="Times New Roman" w:eastAsia="Times New Roman" w:hAnsi="Times New Roman" w:cs="Times New Roman"/>
          <w:i/>
          <w:sz w:val="24"/>
          <w:szCs w:val="24"/>
        </w:rPr>
        <w:t xml:space="preserve">Energy density </w:t>
      </w:r>
      <w:r w:rsidR="007F5782">
        <w:rPr>
          <w:rFonts w:ascii="Times New Roman" w:eastAsia="Times New Roman" w:hAnsi="Times New Roman" w:cs="Times New Roman"/>
          <w:i/>
          <w:sz w:val="24"/>
          <w:szCs w:val="24"/>
        </w:rPr>
        <w:t>a</w:t>
      </w:r>
      <w:r w:rsidR="00AB7FE1" w:rsidRPr="007F5782">
        <w:rPr>
          <w:rFonts w:ascii="Times New Roman" w:eastAsia="Times New Roman" w:hAnsi="Times New Roman" w:cs="Times New Roman"/>
          <w:i/>
          <w:sz w:val="24"/>
          <w:szCs w:val="24"/>
        </w:rPr>
        <w:t>nalyses</w:t>
      </w:r>
    </w:p>
    <w:p w:rsidR="00AB7FE1" w:rsidRDefault="00566EA5" w:rsidP="00AB7FE1">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Interannual changes in size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tested using the nonparametric </w:t>
      </w:r>
      <w:proofErr w:type="spellStart"/>
      <w:r>
        <w:rPr>
          <w:rFonts w:ascii="Times New Roman" w:eastAsia="Times New Roman" w:hAnsi="Times New Roman" w:cs="Times New Roman"/>
          <w:sz w:val="24"/>
          <w:szCs w:val="24"/>
        </w:rPr>
        <w:t>Kruskal</w:t>
      </w:r>
      <w:proofErr w:type="spellEnd"/>
      <w:r>
        <w:rPr>
          <w:rFonts w:ascii="Times New Roman" w:eastAsia="Times New Roman" w:hAnsi="Times New Roman" w:cs="Times New Roman"/>
          <w:sz w:val="24"/>
          <w:szCs w:val="24"/>
        </w:rPr>
        <w:t xml:space="preserve">-Wallis test for each year with significance of P &lt; 0.05 and was used due to non-normally distributed data. </w:t>
      </w:r>
      <w:r w:rsidR="00AB7FE1">
        <w:rPr>
          <w:rFonts w:ascii="Times New Roman" w:eastAsia="Times New Roman" w:hAnsi="Times New Roman" w:cs="Times New Roman"/>
          <w:sz w:val="24"/>
          <w:szCs w:val="24"/>
        </w:rPr>
        <w:t xml:space="preserve">Energy density was calculated on a subsample of juvenile </w:t>
      </w:r>
      <w:r w:rsidR="000627E2">
        <w:rPr>
          <w:rFonts w:ascii="Times New Roman" w:eastAsia="Times New Roman" w:hAnsi="Times New Roman" w:cs="Times New Roman"/>
          <w:sz w:val="24"/>
          <w:szCs w:val="24"/>
        </w:rPr>
        <w:t>Sablefish</w:t>
      </w:r>
      <w:r w:rsidR="00AB7FE1">
        <w:rPr>
          <w:rFonts w:ascii="Times New Roman" w:eastAsia="Times New Roman" w:hAnsi="Times New Roman" w:cs="Times New Roman"/>
          <w:sz w:val="24"/>
          <w:szCs w:val="24"/>
        </w:rPr>
        <w:t xml:space="preserve"> (n=56; 77-178 mm FL) using a Parr 6725 semi-micro calorimeter (Parr Instruments, Moline, IL, United States). To prepare samples for calorimetry, whole body minus the stomach of each sample was placed into a desiccating </w:t>
      </w:r>
      <w:r w:rsidR="00964FDD">
        <w:rPr>
          <w:rFonts w:ascii="Times New Roman" w:eastAsia="Times New Roman" w:hAnsi="Times New Roman" w:cs="Times New Roman"/>
          <w:sz w:val="24"/>
          <w:szCs w:val="24"/>
        </w:rPr>
        <w:t>oven at approximately 60°</w:t>
      </w:r>
      <w:r w:rsidR="00AB7FE1">
        <w:rPr>
          <w:rFonts w:ascii="Times New Roman" w:eastAsia="Times New Roman" w:hAnsi="Times New Roman" w:cs="Times New Roman"/>
          <w:sz w:val="24"/>
          <w:szCs w:val="24"/>
        </w:rPr>
        <w:t xml:space="preserve"> C for 72 hours, recording the wet weight (</w:t>
      </w:r>
      <w:proofErr w:type="spellStart"/>
      <w:r w:rsidR="00AB7FE1">
        <w:rPr>
          <w:rFonts w:ascii="Times New Roman" w:eastAsia="Times New Roman" w:hAnsi="Times New Roman" w:cs="Times New Roman"/>
          <w:sz w:val="24"/>
          <w:szCs w:val="24"/>
        </w:rPr>
        <w:t>ww</w:t>
      </w:r>
      <w:proofErr w:type="spellEnd"/>
      <w:r w:rsidR="00AB7FE1">
        <w:rPr>
          <w:rFonts w:ascii="Times New Roman" w:eastAsia="Times New Roman" w:hAnsi="Times New Roman" w:cs="Times New Roman"/>
          <w:sz w:val="24"/>
          <w:szCs w:val="24"/>
        </w:rPr>
        <w:t xml:space="preserve">) of the tissue before and after desiccation. Dried samples were then pulverized into a homogenous powder before pressing into pellets ranging in size from 17 to 84 mg. Replicates of each fish were </w:t>
      </w:r>
      <w:r w:rsidR="007F5782">
        <w:rPr>
          <w:rFonts w:ascii="Times New Roman" w:eastAsia="Times New Roman" w:hAnsi="Times New Roman" w:cs="Times New Roman"/>
          <w:sz w:val="24"/>
          <w:szCs w:val="24"/>
        </w:rPr>
        <w:t xml:space="preserve">ran </w:t>
      </w:r>
      <w:r w:rsidR="00AB7FE1">
        <w:rPr>
          <w:rFonts w:ascii="Times New Roman" w:eastAsia="Times New Roman" w:hAnsi="Times New Roman" w:cs="Times New Roman"/>
          <w:sz w:val="24"/>
          <w:szCs w:val="24"/>
        </w:rPr>
        <w:t xml:space="preserve">then averaged together with replicates differing by </w:t>
      </w:r>
      <w:r w:rsidR="00AB7FE1">
        <w:rPr>
          <w:rFonts w:ascii="Times New Roman" w:eastAsia="Times New Roman" w:hAnsi="Times New Roman" w:cs="Times New Roman"/>
          <w:sz w:val="24"/>
          <w:szCs w:val="24"/>
          <w:highlight w:val="white"/>
        </w:rPr>
        <w:t xml:space="preserve">1.6 ( </w:t>
      </w:r>
      <w:r w:rsidR="00AB7FE1">
        <w:rPr>
          <w:rFonts w:ascii="Times New Roman" w:eastAsia="Times New Roman" w:hAnsi="Times New Roman" w:cs="Times New Roman"/>
          <w:sz w:val="24"/>
          <w:szCs w:val="24"/>
        </w:rPr>
        <w:t xml:space="preserve">± </w:t>
      </w:r>
      <w:r w:rsidR="00AB7FE1">
        <w:rPr>
          <w:rFonts w:ascii="Times New Roman" w:eastAsia="Times New Roman" w:hAnsi="Times New Roman" w:cs="Times New Roman"/>
          <w:sz w:val="24"/>
          <w:szCs w:val="24"/>
          <w:highlight w:val="white"/>
        </w:rPr>
        <w:t>1.3%)</w:t>
      </w:r>
      <w:r w:rsidR="00AB7FE1">
        <w:rPr>
          <w:rFonts w:ascii="Times New Roman" w:eastAsia="Times New Roman" w:hAnsi="Times New Roman" w:cs="Times New Roman"/>
          <w:sz w:val="24"/>
          <w:szCs w:val="24"/>
        </w:rPr>
        <w:t>. Standardization of bombs occurred every 10 runs using 200 mg benzoic acid pellets. Energy density was reported as kJ g</w:t>
      </w:r>
      <w:r w:rsidR="00AB7FE1">
        <w:rPr>
          <w:rFonts w:ascii="Times New Roman" w:eastAsia="Times New Roman" w:hAnsi="Times New Roman" w:cs="Times New Roman"/>
          <w:sz w:val="24"/>
          <w:szCs w:val="24"/>
          <w:vertAlign w:val="superscript"/>
        </w:rPr>
        <w:t xml:space="preserve">-1 </w:t>
      </w:r>
      <w:r w:rsidR="00AB7FE1" w:rsidRPr="00C7729D">
        <w:rPr>
          <w:rFonts w:ascii="Times New Roman" w:eastAsia="Times New Roman" w:hAnsi="Times New Roman" w:cs="Times New Roman"/>
          <w:sz w:val="24"/>
          <w:szCs w:val="24"/>
        </w:rPr>
        <w:t>wet weight. To test for size-based energetic differences, we grouped the energy density into the size bins identified in the ontogenetic diet differences of fish &lt; 120 mm and ≥ 120 mm.</w:t>
      </w:r>
    </w:p>
    <w:p w:rsidR="00A15B5A" w:rsidRPr="007F5782" w:rsidRDefault="00101C88">
      <w:pPr>
        <w:spacing w:line="480" w:lineRule="auto"/>
        <w:rPr>
          <w:rFonts w:ascii="Times New Roman" w:eastAsia="Times New Roman" w:hAnsi="Times New Roman" w:cs="Times New Roman"/>
          <w:i/>
          <w:sz w:val="24"/>
          <w:szCs w:val="24"/>
        </w:rPr>
      </w:pPr>
      <w:r w:rsidRPr="007F5782">
        <w:rPr>
          <w:rFonts w:ascii="Times New Roman" w:eastAsia="Times New Roman" w:hAnsi="Times New Roman" w:cs="Times New Roman"/>
          <w:i/>
          <w:sz w:val="24"/>
          <w:szCs w:val="24"/>
        </w:rPr>
        <w:t xml:space="preserve">Spatial </w:t>
      </w:r>
      <w:r w:rsidR="007F5782">
        <w:rPr>
          <w:rFonts w:ascii="Times New Roman" w:eastAsia="Times New Roman" w:hAnsi="Times New Roman" w:cs="Times New Roman"/>
          <w:i/>
          <w:sz w:val="24"/>
          <w:szCs w:val="24"/>
        </w:rPr>
        <w:t>a</w:t>
      </w:r>
      <w:r w:rsidRPr="007F5782">
        <w:rPr>
          <w:rFonts w:ascii="Times New Roman" w:eastAsia="Times New Roman" w:hAnsi="Times New Roman" w:cs="Times New Roman"/>
          <w:i/>
          <w:sz w:val="24"/>
          <w:szCs w:val="24"/>
        </w:rPr>
        <w:t>nalysis</w:t>
      </w:r>
    </w:p>
    <w:p w:rsidR="00A15B5A"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used a generalized linear mixed model (GLMM) to </w:t>
      </w:r>
      <w:r w:rsidR="00DA369B">
        <w:rPr>
          <w:rFonts w:ascii="Times New Roman" w:eastAsia="Times New Roman" w:hAnsi="Times New Roman" w:cs="Times New Roman"/>
          <w:sz w:val="24"/>
          <w:szCs w:val="24"/>
        </w:rPr>
        <w:t xml:space="preserve">evaluate </w:t>
      </w:r>
      <w:r>
        <w:rPr>
          <w:rFonts w:ascii="Times New Roman" w:eastAsia="Times New Roman" w:hAnsi="Times New Roman" w:cs="Times New Roman"/>
          <w:sz w:val="24"/>
          <w:szCs w:val="24"/>
        </w:rPr>
        <w:t xml:space="preserve">the relationship of both the encounter rates and densities of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yearling </w:t>
      </w:r>
      <w:r w:rsidR="00DA369B">
        <w:rPr>
          <w:rFonts w:ascii="Times New Roman" w:eastAsia="Times New Roman" w:hAnsi="Times New Roman" w:cs="Times New Roman"/>
          <w:sz w:val="24"/>
          <w:szCs w:val="24"/>
        </w:rPr>
        <w:t xml:space="preserve">and subyearling </w:t>
      </w:r>
      <w:r>
        <w:rPr>
          <w:rFonts w:ascii="Times New Roman" w:eastAsia="Times New Roman" w:hAnsi="Times New Roman" w:cs="Times New Roman"/>
          <w:sz w:val="24"/>
          <w:szCs w:val="24"/>
        </w:rPr>
        <w:t>Chinook</w:t>
      </w:r>
      <w:r w:rsidR="00DA369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To make inferences about the spatiotemporal distribution between fish</w:t>
      </w:r>
      <w:r w:rsidR="00644B30">
        <w:rPr>
          <w:rFonts w:ascii="Times New Roman" w:eastAsia="Times New Roman" w:hAnsi="Times New Roman" w:cs="Times New Roman"/>
          <w:sz w:val="24"/>
          <w:szCs w:val="24"/>
        </w:rPr>
        <w:t>es</w:t>
      </w:r>
      <w:r>
        <w:rPr>
          <w:rFonts w:ascii="Times New Roman" w:eastAsia="Times New Roman" w:hAnsi="Times New Roman" w:cs="Times New Roman"/>
          <w:sz w:val="24"/>
          <w:szCs w:val="24"/>
        </w:rPr>
        <w:t xml:space="preserve"> using data from the JSOES unbalanced survey design where the locations and number of sites sampled varies between years (Fig. 1), we used the Vector Autoregressive </w:t>
      </w:r>
      <w:proofErr w:type="spellStart"/>
      <w:r>
        <w:rPr>
          <w:rFonts w:ascii="Times New Roman" w:eastAsia="Times New Roman" w:hAnsi="Times New Roman" w:cs="Times New Roman"/>
          <w:sz w:val="24"/>
          <w:szCs w:val="24"/>
        </w:rPr>
        <w:t>Spatio</w:t>
      </w:r>
      <w:proofErr w:type="spellEnd"/>
      <w:r>
        <w:rPr>
          <w:rFonts w:ascii="Times New Roman" w:eastAsia="Times New Roman" w:hAnsi="Times New Roman" w:cs="Times New Roman"/>
          <w:sz w:val="24"/>
          <w:szCs w:val="24"/>
        </w:rPr>
        <w:t>-Temporal Model (VAST) package in R – a flexible statistical framework for modeling univariate and multivariate spatiotemporal population processes that include both presence/absence and positive captures (Thorson 2019). For our analysis, we consider</w:t>
      </w:r>
      <w:r w:rsidR="00D27B27">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a delta log-normal GLMM model, where the encounter probability was modeled with a Bernoulli probability, and positive catches were modeled with a log-normal distribution. </w:t>
      </w:r>
    </w:p>
    <w:p w:rsidR="00A15B5A"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VAST model, the encounter probability and positive catches are modeled separately, with analyst-defined inputs for the univariate or multivariate statistical structure of the temporal, spatial, and spatiotemporal deviates. The objective of this analysis is to compare the spatiotemporal </w:t>
      </w:r>
      <w:r w:rsidR="00644B30">
        <w:rPr>
          <w:rFonts w:ascii="Times New Roman" w:eastAsia="Times New Roman" w:hAnsi="Times New Roman" w:cs="Times New Roman"/>
          <w:sz w:val="24"/>
          <w:szCs w:val="24"/>
        </w:rPr>
        <w:t>similarities</w:t>
      </w:r>
      <w:r>
        <w:rPr>
          <w:rFonts w:ascii="Times New Roman" w:eastAsia="Times New Roman" w:hAnsi="Times New Roman" w:cs="Times New Roman"/>
          <w:sz w:val="24"/>
          <w:szCs w:val="24"/>
        </w:rPr>
        <w:t xml:space="preserve"> between each </w:t>
      </w:r>
      <w:r w:rsidR="00644B30">
        <w:rPr>
          <w:rFonts w:ascii="Times New Roman" w:eastAsia="Times New Roman" w:hAnsi="Times New Roman" w:cs="Times New Roman"/>
          <w:sz w:val="24"/>
          <w:szCs w:val="24"/>
        </w:rPr>
        <w:t>fishes</w:t>
      </w:r>
      <w:r>
        <w:rPr>
          <w:rFonts w:ascii="Times New Roman" w:eastAsia="Times New Roman" w:hAnsi="Times New Roman" w:cs="Times New Roman"/>
          <w:sz w:val="24"/>
          <w:szCs w:val="24"/>
        </w:rPr>
        <w:t xml:space="preserve"> for the two modeled processes (encounters and positive catches</w:t>
      </w:r>
      <w:r w:rsidR="00644B3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Additionally, we included </w:t>
      </w:r>
      <w:r w:rsidR="00F60051">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local (3 m water temperature at each trawl location) and </w:t>
      </w:r>
      <w:r w:rsidR="00F60051">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basin-scale</w:t>
      </w:r>
      <w:r w:rsidR="00F60051">
        <w:rPr>
          <w:rFonts w:ascii="Times New Roman" w:eastAsia="Times New Roman" w:hAnsi="Times New Roman" w:cs="Times New Roman"/>
          <w:sz w:val="24"/>
          <w:szCs w:val="24"/>
        </w:rPr>
        <w:t xml:space="preserve"> (May SSTarc; Johnstone and Mantua 2014) covariate of temperature</w:t>
      </w:r>
      <w:r>
        <w:rPr>
          <w:rFonts w:ascii="Times New Roman" w:eastAsia="Times New Roman" w:hAnsi="Times New Roman" w:cs="Times New Roman"/>
          <w:sz w:val="24"/>
          <w:szCs w:val="24"/>
        </w:rPr>
        <w:t xml:space="preserve"> that may bias juvenile catch rates used to estimate the spatial and spatiotemporal normalized indices of abundance </w:t>
      </w:r>
      <w:r w:rsidR="00832176">
        <w:rPr>
          <w:rFonts w:ascii="Times New Roman" w:eastAsia="Times New Roman" w:hAnsi="Times New Roman" w:cs="Times New Roman"/>
          <w:sz w:val="24"/>
          <w:szCs w:val="24"/>
        </w:rPr>
        <w:fldChar w:fldCharType="begin">
          <w:fldData xml:space="preserve">PEVuZE5vdGU+PENpdGU+PEF1dGhvcj5NYXVuZGVyPC9BdXRob3I+PFllYXI+MjAwNjwvWWVhcj48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</w:fldData>
        </w:fldChar>
      </w:r>
      <w:r w:rsidR="00832176">
        <w:rPr>
          <w:rFonts w:ascii="Times New Roman" w:eastAsia="Times New Roman" w:hAnsi="Times New Roman" w:cs="Times New Roman"/>
          <w:sz w:val="24"/>
          <w:szCs w:val="24"/>
        </w:rPr>
        <w:instrText xml:space="preserve"> ADDIN EN.CITE </w:instrText>
      </w:r>
      <w:r w:rsidR="00832176">
        <w:rPr>
          <w:rFonts w:ascii="Times New Roman" w:eastAsia="Times New Roman" w:hAnsi="Times New Roman" w:cs="Times New Roman"/>
          <w:sz w:val="24"/>
          <w:szCs w:val="24"/>
        </w:rPr>
        <w:fldChar w:fldCharType="begin">
          <w:fldData xml:space="preserve">PEVuZE5vdGU+PENpdGU+PEF1dGhvcj5NYXVuZGVyPC9BdXRob3I+PFllYXI+MjAwNjwvWWVhcj48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</w:fldData>
        </w:fldChar>
      </w:r>
      <w:r w:rsidR="00832176">
        <w:rPr>
          <w:rFonts w:ascii="Times New Roman" w:eastAsia="Times New Roman" w:hAnsi="Times New Roman" w:cs="Times New Roman"/>
          <w:sz w:val="24"/>
          <w:szCs w:val="24"/>
        </w:rPr>
        <w:instrText xml:space="preserve"> ADDIN EN.CITE.DATA </w:instrText>
      </w:r>
      <w:r w:rsidR="00832176">
        <w:rPr>
          <w:rFonts w:ascii="Times New Roman" w:eastAsia="Times New Roman" w:hAnsi="Times New Roman" w:cs="Times New Roman"/>
          <w:sz w:val="24"/>
          <w:szCs w:val="24"/>
        </w:rPr>
      </w:r>
      <w:r w:rsidR="00832176">
        <w:rPr>
          <w:rFonts w:ascii="Times New Roman" w:eastAsia="Times New Roman" w:hAnsi="Times New Roman" w:cs="Times New Roman"/>
          <w:sz w:val="24"/>
          <w:szCs w:val="24"/>
        </w:rPr>
        <w:fldChar w:fldCharType="end"/>
      </w:r>
      <w:r w:rsidR="00832176">
        <w:rPr>
          <w:rFonts w:ascii="Times New Roman" w:eastAsia="Times New Roman" w:hAnsi="Times New Roman" w:cs="Times New Roman"/>
          <w:sz w:val="24"/>
          <w:szCs w:val="24"/>
        </w:rPr>
      </w:r>
      <w:r w:rsidR="00832176">
        <w:rPr>
          <w:rFonts w:ascii="Times New Roman" w:eastAsia="Times New Roman" w:hAnsi="Times New Roman" w:cs="Times New Roman"/>
          <w:sz w:val="24"/>
          <w:szCs w:val="24"/>
        </w:rPr>
        <w:fldChar w:fldCharType="separate"/>
      </w:r>
      <w:r w:rsidR="00832176">
        <w:rPr>
          <w:rFonts w:ascii="Times New Roman" w:eastAsia="Times New Roman" w:hAnsi="Times New Roman" w:cs="Times New Roman"/>
          <w:noProof/>
          <w:sz w:val="24"/>
          <w:szCs w:val="24"/>
        </w:rPr>
        <w:t>(Maunder et al. 2006; 2020)</w:t>
      </w:r>
      <w:r w:rsidR="0083217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We chose May SSTarc </w:t>
      </w:r>
      <w:r w:rsidR="00F02841">
        <w:rPr>
          <w:rFonts w:ascii="Times New Roman" w:eastAsia="Times New Roman" w:hAnsi="Times New Roman" w:cs="Times New Roman"/>
          <w:sz w:val="24"/>
          <w:szCs w:val="24"/>
        </w:rPr>
        <w:t xml:space="preserve">in order </w:t>
      </w:r>
      <w:r>
        <w:rPr>
          <w:rFonts w:ascii="Times New Roman" w:eastAsia="Times New Roman" w:hAnsi="Times New Roman" w:cs="Times New Roman"/>
          <w:sz w:val="24"/>
          <w:szCs w:val="24"/>
        </w:rPr>
        <w:t xml:space="preserve">to represent the ocean conditions the month prior to capture of salmon and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to identify if their distribution (based on encounter rate or positive catches in June) were impacted by large oceanographic conditions</w:t>
      </w:r>
      <w:r w:rsidR="00F02841">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if their encounter rate or positive catches were impacted at the small scale (station level) using the 3 m water temperature at the time of their capture. </w:t>
      </w:r>
    </w:p>
    <w:p w:rsidR="00644B30" w:rsidRDefault="00644B3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the encounter model, the intercept (i.e., average expected encounter rate) for each species was assumed to be independent, fixed and constant across all years. Comparisons between fishes over space and time are defined by the covariance matrix for the encounter and positive catch processes. A full rank model would estimate 10 parameters for each of the two process – one variance parameter for each fish and six correlation parameters in the off-diagonal of the covariance matrix. However, limitations in the data forced us to consider a reduced rank model, where the four fishes were reduced to three “categories” for the spatial and spatiotemporal deviations for the two processes; reducing the number of estimated parameters for each covariance matrix from 10 to nine. The temporal differences for the spatiotemporal temporal processes describing encounter rates and positive catches were assumed to be independent and identically distributed which introduced an additional variance parameter. See </w:t>
      </w:r>
      <w:hyperlink r:id="rId12">
        <w:r>
          <w:rPr>
            <w:rFonts w:ascii="Times New Roman" w:eastAsia="Times New Roman" w:hAnsi="Times New Roman" w:cs="Times New Roman"/>
            <w:color w:val="1155CC"/>
            <w:sz w:val="24"/>
            <w:szCs w:val="24"/>
            <w:u w:val="single"/>
          </w:rPr>
          <w:t>https://github.com/bchasco/juv_</w:t>
        </w:r>
        <w:r w:rsidR="000627E2">
          <w:rPr>
            <w:rFonts w:ascii="Times New Roman" w:eastAsia="Times New Roman" w:hAnsi="Times New Roman" w:cs="Times New Roman"/>
            <w:color w:val="1155CC"/>
            <w:sz w:val="24"/>
            <w:szCs w:val="24"/>
            <w:u w:val="single"/>
          </w:rPr>
          <w:t>Sablefish</w:t>
        </w:r>
        <w:r>
          <w:rPr>
            <w:rFonts w:ascii="Times New Roman" w:eastAsia="Times New Roman" w:hAnsi="Times New Roman" w:cs="Times New Roman"/>
            <w:color w:val="1155CC"/>
            <w:sz w:val="24"/>
            <w:szCs w:val="24"/>
            <w:u w:val="single"/>
          </w:rPr>
          <w:t>/blob/main/</w:t>
        </w:r>
      </w:hyperlink>
      <w:r>
        <w:rPr>
          <w:rFonts w:ascii="Times New Roman" w:eastAsia="Times New Roman" w:hAnsi="Times New Roman" w:cs="Times New Roman"/>
          <w:sz w:val="24"/>
          <w:szCs w:val="24"/>
        </w:rPr>
        <w:t xml:space="preserve">VAST_model.r for the R-script used to create the model. </w:t>
      </w:r>
    </w:p>
    <w:p w:rsidR="00A15B5A"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statistical distributions of the spatial random deviations were defined by Gaussian Markov Random Fields (GMRF) approximated using stochastic partial differentials equations (SPDE) to improve computational efficiency </w:t>
      </w:r>
      <w:r w:rsidR="00C46A9D">
        <w:rPr>
          <w:rFonts w:ascii="Times New Roman" w:eastAsia="Times New Roman" w:hAnsi="Times New Roman" w:cs="Times New Roman"/>
          <w:sz w:val="24"/>
          <w:szCs w:val="24"/>
        </w:rPr>
        <w:fldChar w:fldCharType="begin"/>
      </w:r>
      <w:r w:rsidR="00C46A9D">
        <w:rPr>
          <w:rFonts w:ascii="Times New Roman" w:eastAsia="Times New Roman" w:hAnsi="Times New Roman" w:cs="Times New Roman"/>
          <w:sz w:val="24"/>
          <w:szCs w:val="24"/>
        </w:rPr>
        <w:instrText xml:space="preserve"> ADDIN EN.CITE &lt;EndNote&gt;&lt;Cite&gt;&lt;Author&gt;Lindgren&lt;/Author&gt;&lt;Year&gt;2015&lt;/Year&gt;&lt;RecNum&gt;882&lt;/RecNum&gt;&lt;DisplayText&gt;(Lindgren and Rue 2015)&lt;/DisplayText&gt;&lt;record&gt;&lt;rec-number&gt;882&lt;/rec-number&gt;&lt;foreign-keys&gt;&lt;key app="EN" db-id="5wp0902f4ps0pievt9jpevac5p9esse05tdz" timestamp="1682526578"&gt;882&lt;/key&gt;&lt;/foreign-keys&gt;&lt;ref-type name="Journal Article"&gt;17&lt;/ref-type&gt;&lt;contributors&gt;&lt;authors&gt;&lt;author&gt;Lindgren, Finn&lt;/author&gt;&lt;author&gt;Rue, Håvard&lt;/author&gt;&lt;/authors&gt;&lt;/contributors&gt;&lt;titles&gt;&lt;title&gt;Bayesian Spatial Modelling with R-INLA&lt;/title&gt;&lt;secondary-title&gt;Journal of Statistical Software&lt;/secondary-title&gt;&lt;/titles&gt;&lt;periodical&gt;&lt;full-title&gt;Journal of statistical software&lt;/full-title&gt;&lt;abbr-1&gt;J. Stat. Softw.&lt;/abbr-1&gt;&lt;/periodical&gt;&lt;pages&gt;1-25&lt;/pages&gt;&lt;volume&gt;63&lt;/volume&gt;&lt;number&gt;19&lt;/number&gt;&lt;section&gt;Articles&lt;/section&gt;&lt;dates&gt;&lt;year&gt;2015&lt;/year&gt;&lt;pub-dates&gt;&lt;date&gt;02/16&lt;/date&gt;&lt;/pub-dates&gt;&lt;/dates&gt;&lt;urls&gt;&lt;related-urls&gt;&lt;url&gt;https://www.jstatsoft.org/index.php/jss/article/view/v063i19&lt;/url&gt;&lt;/related-urls&gt;&lt;/urls&gt;&lt;electronic-resource-num&gt;10.18637/jss.v063.i19&lt;/electronic-resource-num&gt;&lt;access-date&gt;2023/04/26&lt;/access-date&gt;&lt;/record&gt;&lt;/Cite&gt;&lt;/EndNote&gt;</w:instrText>
      </w:r>
      <w:r w:rsidR="00C46A9D">
        <w:rPr>
          <w:rFonts w:ascii="Times New Roman" w:eastAsia="Times New Roman" w:hAnsi="Times New Roman" w:cs="Times New Roman"/>
          <w:sz w:val="24"/>
          <w:szCs w:val="24"/>
        </w:rPr>
        <w:fldChar w:fldCharType="separate"/>
      </w:r>
      <w:r w:rsidR="00C46A9D">
        <w:rPr>
          <w:rFonts w:ascii="Times New Roman" w:eastAsia="Times New Roman" w:hAnsi="Times New Roman" w:cs="Times New Roman"/>
          <w:noProof/>
          <w:sz w:val="24"/>
          <w:szCs w:val="24"/>
        </w:rPr>
        <w:t>(Lindgren and Rue 2015)</w:t>
      </w:r>
      <w:r w:rsidR="00C46A9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VAST is a high level wrapper combining the SPDE approximations for spatial GMRF using the Integrated Nested Laplace Approximation package </w:t>
      </w:r>
      <w:r w:rsidR="00C46A9D">
        <w:rPr>
          <w:rFonts w:ascii="Times New Roman" w:eastAsia="Times New Roman" w:hAnsi="Times New Roman" w:cs="Times New Roman"/>
          <w:sz w:val="24"/>
          <w:szCs w:val="24"/>
        </w:rPr>
        <w:fldChar w:fldCharType="begin"/>
      </w:r>
      <w:r w:rsidR="00C46A9D">
        <w:rPr>
          <w:rFonts w:ascii="Times New Roman" w:eastAsia="Times New Roman" w:hAnsi="Times New Roman" w:cs="Times New Roman"/>
          <w:sz w:val="24"/>
          <w:szCs w:val="24"/>
        </w:rPr>
        <w:instrText xml:space="preserve"> ADDIN EN.CITE &lt;EndNote&gt;&lt;Cite&gt;&lt;Author&gt;Lindgren&lt;/Author&gt;&lt;Year&gt;2015&lt;/Year&gt;&lt;RecNum&gt;882&lt;/RecNum&gt;&lt;Prefix&gt;INLA`; &lt;/Prefix&gt;&lt;DisplayText&gt;(INLA; Lindgren and Rue 2015)&lt;/DisplayText&gt;&lt;record&gt;&lt;rec-number&gt;882&lt;/rec-number&gt;&lt;foreign-keys&gt;&lt;key app="EN" db-id="5wp0902f4ps0pievt9jpevac5p9esse05tdz" timestamp="1682526578"&gt;882&lt;/key&gt;&lt;/foreign-keys&gt;&lt;ref-type name="Journal Article"&gt;17&lt;/ref-type&gt;&lt;contributors&gt;&lt;authors&gt;&lt;author&gt;Lindgren, Finn&lt;/author&gt;&lt;author&gt;Rue, Håvard&lt;/author&gt;&lt;/authors&gt;&lt;/contributors&gt;&lt;titles&gt;&lt;title&gt;Bayesian Spatial Modelling with R-INLA&lt;/title&gt;&lt;secondary-title&gt;Journal of Statistical Software&lt;/secondary-title&gt;&lt;/titles&gt;&lt;periodical&gt;&lt;full-title&gt;Journal of statistical software&lt;/full-title&gt;&lt;abbr-1&gt;J. Stat. Softw.&lt;/abbr-1&gt;&lt;/periodical&gt;&lt;pages&gt;1-25&lt;/pages&gt;&lt;volume&gt;63&lt;/volume&gt;&lt;number&gt;19&lt;/number&gt;&lt;section&gt;Articles&lt;/section&gt;&lt;dates&gt;&lt;year&gt;2015&lt;/year&gt;&lt;pub-dates&gt;&lt;date&gt;02/16&lt;/date&gt;&lt;/pub-dates&gt;&lt;/dates&gt;&lt;urls&gt;&lt;related-urls&gt;&lt;url&gt;https://www.jstatsoft.org/index.php/jss/article/view/v063i19&lt;/url&gt;&lt;/related-urls&gt;&lt;/urls&gt;&lt;electronic-resource-num&gt;10.18637/jss.v063.i19&lt;/electronic-resource-num&gt;&lt;access-date&gt;2023/04/26&lt;/access-date&gt;&lt;/record&gt;&lt;/Cite&gt;&lt;/EndNote&gt;</w:instrText>
      </w:r>
      <w:r w:rsidR="00C46A9D">
        <w:rPr>
          <w:rFonts w:ascii="Times New Roman" w:eastAsia="Times New Roman" w:hAnsi="Times New Roman" w:cs="Times New Roman"/>
          <w:sz w:val="24"/>
          <w:szCs w:val="24"/>
        </w:rPr>
        <w:fldChar w:fldCharType="separate"/>
      </w:r>
      <w:r w:rsidR="00C46A9D">
        <w:rPr>
          <w:rFonts w:ascii="Times New Roman" w:eastAsia="Times New Roman" w:hAnsi="Times New Roman" w:cs="Times New Roman"/>
          <w:noProof/>
          <w:sz w:val="24"/>
          <w:szCs w:val="24"/>
        </w:rPr>
        <w:t>(INLA; Lindgren and Rue 2015)</w:t>
      </w:r>
      <w:r w:rsidR="00C46A9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optimization routines in the Template Model Builder package </w:t>
      </w:r>
      <w:r w:rsidR="00C46A9D">
        <w:rPr>
          <w:rFonts w:ascii="Times New Roman" w:eastAsia="Times New Roman" w:hAnsi="Times New Roman" w:cs="Times New Roman"/>
          <w:sz w:val="24"/>
          <w:szCs w:val="24"/>
        </w:rPr>
        <w:fldChar w:fldCharType="begin"/>
      </w:r>
      <w:r w:rsidR="00C46A9D">
        <w:rPr>
          <w:rFonts w:ascii="Times New Roman" w:eastAsia="Times New Roman" w:hAnsi="Times New Roman" w:cs="Times New Roman"/>
          <w:sz w:val="24"/>
          <w:szCs w:val="24"/>
        </w:rPr>
        <w:instrText xml:space="preserve"> ADDIN EN.CITE &lt;EndNote&gt;&lt;Cite&gt;&lt;Author&gt;Kristensen&lt;/Author&gt;&lt;Year&gt;2016&lt;/Year&gt;&lt;RecNum&gt;883&lt;/RecNum&gt;&lt;Prefix&gt;TMB`; &lt;/Prefix&gt;&lt;DisplayText&gt;(TMB; Kristensen et al. 2016)&lt;/DisplayText&gt;&lt;record&gt;&lt;rec-number&gt;883&lt;/rec-number&gt;&lt;foreign-keys&gt;&lt;key app="EN" db-id="5wp0902f4ps0pievt9jpevac5p9esse05tdz" timestamp="1682526920"&gt;883&lt;/key&gt;&lt;/foreign-keys&gt;&lt;ref-type name="Journal Article"&gt;17&lt;/ref-type&gt;&lt;contributors&gt;&lt;authors&gt;&lt;author&gt;Kristensen, Kasper&lt;/author&gt;&lt;author&gt;Nielsen, Anders&lt;/author&gt;&lt;author&gt;Berg, Casper W.&lt;/author&gt;&lt;author&gt;Skaug, Hans&lt;/author&gt;&lt;author&gt;Bell, Bradley M.&lt;/author&gt;&lt;/authors&gt;&lt;/contributors&gt;&lt;titles&gt;&lt;title&gt;TMB: Automatic Differentiation and Laplace Approximation&lt;/title&gt;&lt;secondary-title&gt;Journal of Statistical Software&lt;/secondary-title&gt;&lt;/titles&gt;&lt;periodical&gt;&lt;full-title&gt;Journal of statistical software&lt;/full-title&gt;&lt;abbr-1&gt;J. Stat. Softw.&lt;/abbr-1&gt;&lt;/periodical&gt;&lt;pages&gt;1 - 21&lt;/pages&gt;&lt;volume&gt;70&lt;/volume&gt;&lt;number&gt;5&lt;/number&gt;&lt;section&gt;Articles&lt;/section&gt;&lt;dates&gt;&lt;year&gt;2016&lt;/year&gt;&lt;pub-dates&gt;&lt;date&gt;04/04&lt;/date&gt;&lt;/pub-dates&gt;&lt;/dates&gt;&lt;urls&gt;&lt;related-urls&gt;&lt;url&gt;https://www.jstatsoft.org/index.php/jss/article/view/v070i05&lt;/url&gt;&lt;/related-urls&gt;&lt;/urls&gt;&lt;electronic-resource-num&gt;10.18637/jss.v070.i05&lt;/electronic-resource-num&gt;&lt;access-date&gt;2023/04/26&lt;/access-date&gt;&lt;/record&gt;&lt;/Cite&gt;&lt;/EndNote&gt;</w:instrText>
      </w:r>
      <w:r w:rsidR="00C46A9D">
        <w:rPr>
          <w:rFonts w:ascii="Times New Roman" w:eastAsia="Times New Roman" w:hAnsi="Times New Roman" w:cs="Times New Roman"/>
          <w:sz w:val="24"/>
          <w:szCs w:val="24"/>
        </w:rPr>
        <w:fldChar w:fldCharType="separate"/>
      </w:r>
      <w:r w:rsidR="00C46A9D">
        <w:rPr>
          <w:rFonts w:ascii="Times New Roman" w:eastAsia="Times New Roman" w:hAnsi="Times New Roman" w:cs="Times New Roman"/>
          <w:noProof/>
          <w:sz w:val="24"/>
          <w:szCs w:val="24"/>
        </w:rPr>
        <w:t>(TMB; Kristensen et al. 2016)</w:t>
      </w:r>
      <w:r w:rsidR="00C46A9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which uses a Laplace approximation to optimize the marginal maximum likelihood </w:t>
      </w:r>
      <w:r w:rsidR="00C46A9D">
        <w:rPr>
          <w:rFonts w:ascii="Times New Roman" w:eastAsia="Times New Roman" w:hAnsi="Times New Roman" w:cs="Times New Roman"/>
          <w:sz w:val="24"/>
          <w:szCs w:val="24"/>
        </w:rPr>
        <w:fldChar w:fldCharType="begin"/>
      </w:r>
      <w:r w:rsidR="00C46A9D">
        <w:rPr>
          <w:rFonts w:ascii="Times New Roman" w:eastAsia="Times New Roman" w:hAnsi="Times New Roman" w:cs="Times New Roman"/>
          <w:sz w:val="24"/>
          <w:szCs w:val="24"/>
        </w:rPr>
        <w:instrText xml:space="preserve"> ADDIN EN.CITE &lt;EndNote&gt;&lt;Cite&gt;&lt;Author&gt;Kristensen&lt;/Author&gt;&lt;Year&gt;2016&lt;/Year&gt;&lt;RecNum&gt;883&lt;/RecNum&gt;&lt;DisplayText&gt;(Kristensen et al. 2016)&lt;/DisplayText&gt;&lt;record&gt;&lt;rec-number&gt;883&lt;/rec-number&gt;&lt;foreign-keys&gt;&lt;key app="EN" db-id="5wp0902f4ps0pievt9jpevac5p9esse05tdz" timestamp="1682526920"&gt;883&lt;/key&gt;&lt;/foreign-keys&gt;&lt;ref-type name="Journal Article"&gt;17&lt;/ref-type&gt;&lt;contributors&gt;&lt;authors&gt;&lt;author&gt;Kristensen, Kasper&lt;/author&gt;&lt;author&gt;Nielsen, Anders&lt;/author&gt;&lt;author&gt;Berg, Casper W.&lt;/author&gt;&lt;author&gt;Skaug, Hans&lt;/author&gt;&lt;author&gt;Bell, Bradley M.&lt;/author&gt;&lt;/authors&gt;&lt;/contributors&gt;&lt;titles&gt;&lt;title&gt;TMB: Automatic Differentiation and Laplace Approximation&lt;/title&gt;&lt;secondary-title&gt;Journal of Statistical Software&lt;/secondary-title&gt;&lt;/titles&gt;&lt;periodical&gt;&lt;full-title&gt;Journal of statistical software&lt;/full-title&gt;&lt;abbr-1&gt;J. Stat. Softw.&lt;/abbr-1&gt;&lt;/periodical&gt;&lt;pages&gt;1 - 21&lt;/pages&gt;&lt;volume&gt;70&lt;/volume&gt;&lt;number&gt;5&lt;/number&gt;&lt;section&gt;Articles&lt;/section&gt;&lt;dates&gt;&lt;year&gt;2016&lt;/year&gt;&lt;pub-dates&gt;&lt;date&gt;04/04&lt;/date&gt;&lt;/pub-dates&gt;&lt;/dates&gt;&lt;urls&gt;&lt;related-urls&gt;&lt;url&gt;https://www.jstatsoft.org/index.php/jss/article/view/v070i05&lt;/url&gt;&lt;/related-urls&gt;&lt;/urls&gt;&lt;electronic-resource-num&gt;10.18637/jss.v070.i05&lt;/electronic-resource-num&gt;&lt;access-date&gt;2023/04/26&lt;/access-date&gt;&lt;/record&gt;&lt;/Cite&gt;&lt;/EndNote&gt;</w:instrText>
      </w:r>
      <w:r w:rsidR="00C46A9D">
        <w:rPr>
          <w:rFonts w:ascii="Times New Roman" w:eastAsia="Times New Roman" w:hAnsi="Times New Roman" w:cs="Times New Roman"/>
          <w:sz w:val="24"/>
          <w:szCs w:val="24"/>
        </w:rPr>
        <w:fldChar w:fldCharType="separate"/>
      </w:r>
      <w:r w:rsidR="00C46A9D">
        <w:rPr>
          <w:rFonts w:ascii="Times New Roman" w:eastAsia="Times New Roman" w:hAnsi="Times New Roman" w:cs="Times New Roman"/>
          <w:noProof/>
          <w:sz w:val="24"/>
          <w:szCs w:val="24"/>
        </w:rPr>
        <w:t>(Kristensen et al. 2016)</w:t>
      </w:r>
      <w:r w:rsidR="00C46A9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 full description of the model structure, parameters and derived variables from the VAST model can be found in </w:t>
      </w:r>
      <w:r w:rsidR="00C46A9D">
        <w:rPr>
          <w:rFonts w:ascii="Times New Roman" w:eastAsia="Times New Roman" w:hAnsi="Times New Roman" w:cs="Times New Roman"/>
          <w:sz w:val="24"/>
          <w:szCs w:val="24"/>
        </w:rPr>
        <w:fldChar w:fldCharType="begin"/>
      </w:r>
      <w:r w:rsidR="00C46A9D">
        <w:rPr>
          <w:rFonts w:ascii="Times New Roman" w:eastAsia="Times New Roman" w:hAnsi="Times New Roman" w:cs="Times New Roman"/>
          <w:sz w:val="24"/>
          <w:szCs w:val="24"/>
        </w:rPr>
        <w:instrText xml:space="preserve"> ADDIN EN.CITE &lt;EndNote&gt;&lt;Cite AuthorYear="1"&gt;&lt;Author&gt;Thorson&lt;/Author&gt;&lt;Year&gt;2019&lt;/Year&gt;&lt;RecNum&gt;856&lt;/RecNum&gt;&lt;DisplayText&gt;Thorson (2019)&lt;/DisplayText&gt;&lt;record&gt;&lt;rec-number&gt;856&lt;/rec-number&gt;&lt;foreign-keys&gt;&lt;key app="EN" db-id="5wp0902f4ps0pievt9jpevac5p9esse05tdz" timestamp="1678397218"&gt;856&lt;/key&gt;&lt;/foreign-keys&gt;&lt;ref-type name="Journal Article"&gt;17&lt;/ref-type&gt;&lt;contributors&gt;&lt;authors&gt;&lt;author&gt;Thorson, James T&lt;/author&gt;&lt;/authors&gt;&lt;/contributors&gt;&lt;titles&gt;&lt;title&gt;Guidance for decisions using the Vector Autoregressive Spatio-Temporal (VAST) package in stock, ecosystem, habitat and climate assessments&lt;/title&gt;&lt;secondary-title&gt;Fisheries Research&lt;/secondary-title&gt;&lt;/titles&gt;&lt;periodical&gt;&lt;full-title&gt;Fisheries Research&lt;/full-title&gt;&lt;abbr-1&gt;Fish. Res.&lt;/abbr-1&gt;&lt;/periodical&gt;&lt;pages&gt;143-161&lt;/pages&gt;&lt;volume&gt;210&lt;/volume&gt;&lt;dates&gt;&lt;year&gt;2019&lt;/year&gt;&lt;/dates&gt;&lt;isbn&gt;0165-7836&lt;/isbn&gt;&lt;urls&gt;&lt;/urls&gt;&lt;electronic-resource-num&gt;10.1016/j.fishres.2018.10.013&lt;/electronic-resource-num&gt;&lt;/record&gt;&lt;/Cite&gt;&lt;/EndNote&gt;</w:instrText>
      </w:r>
      <w:r w:rsidR="00C46A9D">
        <w:rPr>
          <w:rFonts w:ascii="Times New Roman" w:eastAsia="Times New Roman" w:hAnsi="Times New Roman" w:cs="Times New Roman"/>
          <w:sz w:val="24"/>
          <w:szCs w:val="24"/>
        </w:rPr>
        <w:fldChar w:fldCharType="separate"/>
      </w:r>
      <w:r w:rsidR="00C46A9D">
        <w:rPr>
          <w:rFonts w:ascii="Times New Roman" w:eastAsia="Times New Roman" w:hAnsi="Times New Roman" w:cs="Times New Roman"/>
          <w:noProof/>
          <w:sz w:val="24"/>
          <w:szCs w:val="24"/>
        </w:rPr>
        <w:t>Thorson (2019)</w:t>
      </w:r>
      <w:r w:rsidR="00C46A9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Derived variables from the VAST most germane to our analysis for the four species include: 1) the indices of abundance derived from the integrated estimates of </w:t>
      </w:r>
      <w:r>
        <w:rPr>
          <w:rFonts w:ascii="Times New Roman" w:eastAsia="Times New Roman" w:hAnsi="Times New Roman" w:cs="Times New Roman"/>
          <w:sz w:val="24"/>
          <w:szCs w:val="24"/>
        </w:rPr>
        <w:lastRenderedPageBreak/>
        <w:t>encounter probability, catch densities and the area sampled at each location, and 2) the spatial and spatiotemporal correlation between the species.</w:t>
      </w:r>
    </w:p>
    <w:p w:rsidR="00A15B5A"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made three additional transformations of the data: 1) to increase interpretability of the range parameter describing spatial decorrelation, the coordinate data were transformed from latitude and longitude to UTM (Universal Transverse Mercator) Zone 10, 2) to improve the uniformity of the triangles in the spatial mesh for estimating the GMRF using the INLA package, the GPS coordinates for each trawl was mapped to a single ‘station’ location, 3) the density of the catches in 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equal to the distance towed in km multiplied by 0.02 km - the width of the Nordic trawl net </w:t>
      </w:r>
      <w:r w:rsidR="00FA3640" w:rsidRPr="00FA3640">
        <w:rPr>
          <w:rFonts w:ascii="Times New Roman" w:eastAsia="Times New Roman" w:hAnsi="Times New Roman" w:cs="Times New Roman"/>
          <w:sz w:val="24"/>
          <w:szCs w:val="24"/>
        </w:rPr>
        <w:fldChar w:fldCharType="begin"/>
      </w:r>
      <w:r w:rsidR="00FA3640" w:rsidRPr="00FA3640">
        <w:rPr>
          <w:rFonts w:ascii="Times New Roman" w:eastAsia="Times New Roman" w:hAnsi="Times New Roman" w:cs="Times New Roman"/>
          <w:sz w:val="24"/>
          <w:szCs w:val="24"/>
        </w:rPr>
        <w:instrText xml:space="preserve"> ADDIN EN.CITE &lt;EndNote&gt;&lt;Cite ExcludeAuth="1"&gt;&lt;Author&gt;NMFS (National Marine Fisheries Service)&lt;/Author&gt;&lt;Year&gt;2008&lt;/Year&gt;&lt;RecNum&gt;895&lt;/RecNum&gt;&lt;Prefix&gt;NMFS &lt;/Prefix&gt;&lt;DisplayText&gt;(NMFS 2008)&lt;/DisplayText&gt;&lt;record&gt;&lt;rec-number&gt;895&lt;/rec-number&gt;&lt;foreign-keys&gt;&lt;key app="EN" db-id="5wp0902f4ps0pievt9jpevac5p9esse05tdz" timestamp="1686602948"&gt;895&lt;/key&gt;&lt;/foreign-keys&gt;&lt;ref-type name="Report"&gt;27&lt;/ref-type&gt;&lt;contributors&gt;&lt;authors&gt;&lt;author&gt;NMFS (National Marine Fisheries Service),&lt;/author&gt;&lt;/authors&gt;&lt;/contributors&gt;&lt;titles&gt;&lt;title&gt;Collecting adult coastal pelagic fish using the Nordic 264 rope trawl: a guide to deployment and sample processing. NOAA National Marine Fisheries Service, Southwest Fisheries Science Center, Fisheries Resources Division, La Jolla, California.&lt;/title&gt;&lt;/titles&gt;&lt;pages&gt;12&lt;/pages&gt;&lt;dates&gt;&lt;year&gt;2008&lt;/year&gt;&lt;/dates&gt;&lt;urls&gt;&lt;related-urls&gt;&lt;url&gt;https://swfsc-publications.fisheries.noaa.gov/publications/CR/2008/2008NMFS.pdf&lt;/url&gt;&lt;/related-urls&gt;&lt;/urls&gt;&lt;/record&gt;&lt;/Cite&gt;&lt;/EndNote&gt;</w:instrText>
      </w:r>
      <w:r w:rsidR="00FA3640" w:rsidRPr="00FA3640">
        <w:rPr>
          <w:rFonts w:ascii="Times New Roman" w:eastAsia="Times New Roman" w:hAnsi="Times New Roman" w:cs="Times New Roman"/>
          <w:sz w:val="24"/>
          <w:szCs w:val="24"/>
        </w:rPr>
        <w:fldChar w:fldCharType="separate"/>
      </w:r>
      <w:r w:rsidR="00FA3640" w:rsidRPr="00FA3640">
        <w:rPr>
          <w:rFonts w:ascii="Times New Roman" w:eastAsia="Times New Roman" w:hAnsi="Times New Roman" w:cs="Times New Roman"/>
          <w:noProof/>
          <w:sz w:val="24"/>
          <w:szCs w:val="24"/>
        </w:rPr>
        <w:t>(NMFS 2008)</w:t>
      </w:r>
      <w:r w:rsidR="00FA3640" w:rsidRPr="00FA3640">
        <w:rPr>
          <w:rFonts w:ascii="Times New Roman" w:eastAsia="Times New Roman" w:hAnsi="Times New Roman" w:cs="Times New Roman"/>
          <w:sz w:val="24"/>
          <w:szCs w:val="24"/>
        </w:rPr>
        <w:fldChar w:fldCharType="end"/>
      </w:r>
      <w:r w:rsidRPr="00FA3640">
        <w:rPr>
          <w:rFonts w:ascii="Times New Roman" w:eastAsia="Times New Roman" w:hAnsi="Times New Roman" w:cs="Times New Roman"/>
          <w:sz w:val="24"/>
          <w:szCs w:val="24"/>
        </w:rPr>
        <w:t>, and</w:t>
      </w:r>
      <w:r>
        <w:rPr>
          <w:rFonts w:ascii="Times New Roman" w:eastAsia="Times New Roman" w:hAnsi="Times New Roman" w:cs="Times New Roman"/>
          <w:sz w:val="24"/>
          <w:szCs w:val="24"/>
        </w:rPr>
        <w:t xml:space="preserve"> 4) to improve the estimation speed, </w:t>
      </w:r>
      <w:r w:rsidR="00685BF6">
        <w:rPr>
          <w:rFonts w:ascii="Times New Roman" w:eastAsia="Times New Roman" w:hAnsi="Times New Roman" w:cs="Times New Roman"/>
          <w:sz w:val="24"/>
          <w:szCs w:val="24"/>
        </w:rPr>
        <w:t xml:space="preserve">we </w:t>
      </w:r>
      <w:r>
        <w:rPr>
          <w:rFonts w:ascii="Times New Roman" w:eastAsia="Times New Roman" w:hAnsi="Times New Roman" w:cs="Times New Roman"/>
          <w:sz w:val="24"/>
          <w:szCs w:val="24"/>
        </w:rPr>
        <w:t>fixed the number of knot locations to 68 - one for each ‘station’  (Supplemental Fig. 2).</w:t>
      </w:r>
    </w:p>
    <w:p w:rsidR="00A15B5A" w:rsidRPr="007F5782" w:rsidRDefault="00101C88">
      <w:pPr>
        <w:spacing w:line="480" w:lineRule="auto"/>
        <w:rPr>
          <w:rFonts w:ascii="Times New Roman" w:eastAsia="Times New Roman" w:hAnsi="Times New Roman" w:cs="Times New Roman"/>
          <w:i/>
          <w:sz w:val="24"/>
          <w:szCs w:val="24"/>
        </w:rPr>
      </w:pPr>
      <w:r w:rsidRPr="007F5782">
        <w:rPr>
          <w:rFonts w:ascii="Times New Roman" w:eastAsia="Times New Roman" w:hAnsi="Times New Roman" w:cs="Times New Roman"/>
          <w:i/>
          <w:sz w:val="24"/>
          <w:szCs w:val="24"/>
        </w:rPr>
        <w:t xml:space="preserve">Diet </w:t>
      </w:r>
      <w:r w:rsidR="007F5782">
        <w:rPr>
          <w:rFonts w:ascii="Times New Roman" w:eastAsia="Times New Roman" w:hAnsi="Times New Roman" w:cs="Times New Roman"/>
          <w:i/>
          <w:sz w:val="24"/>
          <w:szCs w:val="24"/>
        </w:rPr>
        <w:t>a</w:t>
      </w:r>
      <w:r w:rsidRPr="007F5782">
        <w:rPr>
          <w:rFonts w:ascii="Times New Roman" w:eastAsia="Times New Roman" w:hAnsi="Times New Roman" w:cs="Times New Roman"/>
          <w:i/>
          <w:sz w:val="24"/>
          <w:szCs w:val="24"/>
        </w:rPr>
        <w:t>nalyses</w:t>
      </w:r>
    </w:p>
    <w:p w:rsidR="00A15B5A" w:rsidRDefault="00F02841">
      <w:pPr>
        <w:spacing w:line="480" w:lineRule="auto"/>
        <w:ind w:firstLine="72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sz w:val="24"/>
          <w:szCs w:val="24"/>
        </w:rPr>
        <w:t xml:space="preserve">We analyzed stomach contents of </w:t>
      </w:r>
      <w:r w:rsidR="00101C88">
        <w:rPr>
          <w:rFonts w:ascii="Times New Roman" w:eastAsia="Times New Roman" w:hAnsi="Times New Roman" w:cs="Times New Roman"/>
          <w:sz w:val="24"/>
          <w:szCs w:val="24"/>
        </w:rPr>
        <w:t xml:space="preserve">juvenile salmon and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in 2020 </w:t>
      </w:r>
      <w:r>
        <w:rPr>
          <w:rFonts w:ascii="Times New Roman" w:eastAsia="Times New Roman" w:hAnsi="Times New Roman" w:cs="Times New Roman"/>
          <w:sz w:val="24"/>
          <w:szCs w:val="24"/>
        </w:rPr>
        <w:t>from</w:t>
      </w:r>
      <w:r w:rsidR="00101C88">
        <w:rPr>
          <w:rFonts w:ascii="Times New Roman" w:eastAsia="Times New Roman" w:hAnsi="Times New Roman" w:cs="Times New Roman"/>
          <w:sz w:val="24"/>
          <w:szCs w:val="24"/>
        </w:rPr>
        <w:t xml:space="preserve"> freshly thawed stomachs using a dissecting microscope. All retained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and yearling </w:t>
      </w:r>
      <w:r w:rsidR="000627E2">
        <w:rPr>
          <w:rFonts w:ascii="Times New Roman" w:eastAsia="Times New Roman" w:hAnsi="Times New Roman" w:cs="Times New Roman"/>
          <w:sz w:val="24"/>
          <w:szCs w:val="24"/>
        </w:rPr>
        <w:t>Chinook Salmon</w:t>
      </w:r>
      <w:r w:rsidR="00101C88">
        <w:rPr>
          <w:rFonts w:ascii="Times New Roman" w:eastAsia="Times New Roman" w:hAnsi="Times New Roman" w:cs="Times New Roman"/>
          <w:sz w:val="24"/>
          <w:szCs w:val="24"/>
        </w:rPr>
        <w:t xml:space="preserve"> were analyzed for diet analysis, while a sub-sample of </w:t>
      </w:r>
      <w:r>
        <w:rPr>
          <w:rFonts w:ascii="Times New Roman" w:eastAsia="Times New Roman" w:hAnsi="Times New Roman" w:cs="Times New Roman"/>
          <w:sz w:val="24"/>
          <w:szCs w:val="24"/>
        </w:rPr>
        <w:t>up to</w:t>
      </w:r>
      <w:r w:rsidR="00101C88">
        <w:rPr>
          <w:rFonts w:ascii="Times New Roman" w:eastAsia="Times New Roman" w:hAnsi="Times New Roman" w:cs="Times New Roman"/>
          <w:sz w:val="24"/>
          <w:szCs w:val="24"/>
        </w:rPr>
        <w:t xml:space="preserve">10 </w:t>
      </w:r>
      <w:r w:rsidR="000627E2">
        <w:rPr>
          <w:rFonts w:ascii="Times New Roman" w:eastAsia="Times New Roman" w:hAnsi="Times New Roman" w:cs="Times New Roman"/>
          <w:sz w:val="24"/>
          <w:szCs w:val="24"/>
        </w:rPr>
        <w:t>Coho</w:t>
      </w:r>
      <w:r w:rsidR="00101C88">
        <w:rPr>
          <w:rFonts w:ascii="Times New Roman" w:eastAsia="Times New Roman" w:hAnsi="Times New Roman" w:cs="Times New Roman"/>
          <w:sz w:val="24"/>
          <w:szCs w:val="24"/>
        </w:rPr>
        <w:t xml:space="preserve"> and 10 subyearling </w:t>
      </w:r>
      <w:r w:rsidR="000627E2">
        <w:rPr>
          <w:rFonts w:ascii="Times New Roman" w:eastAsia="Times New Roman" w:hAnsi="Times New Roman" w:cs="Times New Roman"/>
          <w:sz w:val="24"/>
          <w:szCs w:val="24"/>
        </w:rPr>
        <w:t>Chinook Salmon</w:t>
      </w:r>
      <w:r w:rsidR="00101C88">
        <w:rPr>
          <w:rFonts w:ascii="Times New Roman" w:eastAsia="Times New Roman" w:hAnsi="Times New Roman" w:cs="Times New Roman"/>
          <w:sz w:val="24"/>
          <w:szCs w:val="24"/>
        </w:rPr>
        <w:t xml:space="preserve"> diets from each station were analyzed. Stomach contents were identified to the lowest possible taxonomic category and counted and weighed to the nearest 0.001 g. Length of freshly consumed fish prey (up to six per taxa per stomach) were measured to the nearest 1 mm</w:t>
      </w:r>
      <w:r>
        <w:rPr>
          <w:rFonts w:ascii="Times New Roman" w:eastAsia="Times New Roman" w:hAnsi="Times New Roman" w:cs="Times New Roman"/>
          <w:sz w:val="24"/>
          <w:szCs w:val="24"/>
        </w:rPr>
        <w:t>.</w:t>
      </w:r>
      <w:r w:rsidR="00101C88">
        <w:rPr>
          <w:rFonts w:ascii="Times New Roman" w:eastAsia="Times New Roman" w:hAnsi="Times New Roman" w:cs="Times New Roman"/>
          <w:sz w:val="24"/>
          <w:szCs w:val="24"/>
        </w:rPr>
        <w:t xml:space="preserve"> Diet composition was calculated </w:t>
      </w:r>
      <w:r>
        <w:rPr>
          <w:rFonts w:ascii="Times New Roman" w:eastAsia="Times New Roman" w:hAnsi="Times New Roman" w:cs="Times New Roman"/>
          <w:sz w:val="24"/>
          <w:szCs w:val="24"/>
        </w:rPr>
        <w:t>as</w:t>
      </w:r>
      <w:r w:rsidR="00101C88">
        <w:rPr>
          <w:rFonts w:ascii="Times New Roman" w:eastAsia="Times New Roman" w:hAnsi="Times New Roman" w:cs="Times New Roman"/>
          <w:sz w:val="24"/>
          <w:szCs w:val="24"/>
        </w:rPr>
        <w:t xml:space="preserve"> percent weight of prey consumed </w:t>
      </w:r>
      <w:r>
        <w:rPr>
          <w:rFonts w:ascii="Times New Roman" w:eastAsia="Times New Roman" w:hAnsi="Times New Roman" w:cs="Times New Roman"/>
          <w:sz w:val="24"/>
          <w:szCs w:val="24"/>
        </w:rPr>
        <w:t xml:space="preserve">by an </w:t>
      </w:r>
      <w:r w:rsidR="00101C88">
        <w:rPr>
          <w:rFonts w:ascii="Times New Roman" w:eastAsia="Times New Roman" w:hAnsi="Times New Roman" w:cs="Times New Roman"/>
          <w:sz w:val="24"/>
          <w:szCs w:val="24"/>
        </w:rPr>
        <w:t>individual fish</w:t>
      </w:r>
      <w:r w:rsidR="007F5782">
        <w:rPr>
          <w:rFonts w:ascii="Times New Roman" w:eastAsia="Times New Roman" w:hAnsi="Times New Roman" w:cs="Times New Roman"/>
          <w:sz w:val="24"/>
          <w:szCs w:val="24"/>
        </w:rPr>
        <w:t>,</w:t>
      </w:r>
      <w:r w:rsidR="00101C88">
        <w:rPr>
          <w:rFonts w:ascii="Times New Roman" w:eastAsia="Times New Roman" w:hAnsi="Times New Roman" w:cs="Times New Roman"/>
          <w:sz w:val="24"/>
          <w:szCs w:val="24"/>
        </w:rPr>
        <w:t xml:space="preserve"> then averaged by predator and/or size of predator at the station sampled, followed by an overall average</w:t>
      </w:r>
      <w:r w:rsidR="00F60051">
        <w:rPr>
          <w:rFonts w:ascii="Times New Roman" w:eastAsia="Times New Roman" w:hAnsi="Times New Roman" w:cs="Times New Roman"/>
          <w:sz w:val="24"/>
          <w:szCs w:val="24"/>
        </w:rPr>
        <w:t xml:space="preserve"> of the stations</w:t>
      </w:r>
      <w:r w:rsidR="00101C88">
        <w:rPr>
          <w:rFonts w:ascii="Times New Roman" w:eastAsia="Times New Roman" w:hAnsi="Times New Roman" w:cs="Times New Roman"/>
          <w:sz w:val="24"/>
          <w:szCs w:val="24"/>
        </w:rPr>
        <w:t>. The diets</w:t>
      </w:r>
      <w:r>
        <w:rPr>
          <w:rFonts w:ascii="Times New Roman" w:eastAsia="Times New Roman" w:hAnsi="Times New Roman" w:cs="Times New Roman"/>
          <w:sz w:val="24"/>
          <w:szCs w:val="24"/>
        </w:rPr>
        <w:t xml:space="preserve"> data</w:t>
      </w:r>
      <w:r w:rsidR="00101C88">
        <w:rPr>
          <w:rFonts w:ascii="Times New Roman" w:eastAsia="Times New Roman" w:hAnsi="Times New Roman" w:cs="Times New Roman"/>
          <w:sz w:val="24"/>
          <w:szCs w:val="24"/>
        </w:rPr>
        <w:t xml:space="preserve"> were averaged </w:t>
      </w:r>
      <w:r>
        <w:rPr>
          <w:rFonts w:ascii="Times New Roman" w:eastAsia="Times New Roman" w:hAnsi="Times New Roman" w:cs="Times New Roman"/>
          <w:sz w:val="24"/>
          <w:szCs w:val="24"/>
        </w:rPr>
        <w:t>by station</w:t>
      </w:r>
      <w:r w:rsidR="00101C88">
        <w:rPr>
          <w:rFonts w:ascii="Times New Roman" w:eastAsia="Times New Roman" w:hAnsi="Times New Roman" w:cs="Times New Roman"/>
          <w:sz w:val="24"/>
          <w:szCs w:val="24"/>
        </w:rPr>
        <w:t xml:space="preserve"> prior to analysis due to the high station level auto-correlation in recently consumed prey. Prey were grouped into 18 prey categories</w:t>
      </w:r>
      <w:r w:rsidR="00685BF6">
        <w:rPr>
          <w:rFonts w:ascii="Times New Roman" w:eastAsia="Times New Roman" w:hAnsi="Times New Roman" w:cs="Times New Roman"/>
          <w:sz w:val="24"/>
          <w:szCs w:val="24"/>
        </w:rPr>
        <w:t>,</w:t>
      </w:r>
      <w:r w:rsidR="00101C88">
        <w:rPr>
          <w:rFonts w:ascii="Times New Roman" w:eastAsia="Times New Roman" w:hAnsi="Times New Roman" w:cs="Times New Roman"/>
          <w:sz w:val="24"/>
          <w:szCs w:val="24"/>
        </w:rPr>
        <w:t xml:space="preserve"> where the taxa or group taxa made up greater than 5% of the diets by weight </w:t>
      </w:r>
      <w:r w:rsidR="00101C88">
        <w:rPr>
          <w:rFonts w:ascii="Times New Roman" w:eastAsia="Times New Roman" w:hAnsi="Times New Roman" w:cs="Times New Roman"/>
          <w:sz w:val="24"/>
          <w:szCs w:val="24"/>
        </w:rPr>
        <w:lastRenderedPageBreak/>
        <w:t>of prey consumed: unidentified fish (un</w:t>
      </w:r>
      <w:r w:rsidR="000627E2">
        <w:rPr>
          <w:rFonts w:ascii="Times New Roman" w:eastAsia="Times New Roman" w:hAnsi="Times New Roman" w:cs="Times New Roman"/>
          <w:sz w:val="24"/>
          <w:szCs w:val="24"/>
        </w:rPr>
        <w:t>identified fish prey), Pacific H</w:t>
      </w:r>
      <w:r w:rsidR="00101C88">
        <w:rPr>
          <w:rFonts w:ascii="Times New Roman" w:eastAsia="Times New Roman" w:hAnsi="Times New Roman" w:cs="Times New Roman"/>
          <w:sz w:val="24"/>
          <w:szCs w:val="24"/>
        </w:rPr>
        <w:t>erring (</w:t>
      </w:r>
      <w:proofErr w:type="spellStart"/>
      <w:r w:rsidR="00101C88">
        <w:rPr>
          <w:rFonts w:ascii="Times New Roman" w:eastAsia="Times New Roman" w:hAnsi="Times New Roman" w:cs="Times New Roman"/>
          <w:i/>
          <w:sz w:val="24"/>
          <w:szCs w:val="24"/>
        </w:rPr>
        <w:t>Clupea</w:t>
      </w:r>
      <w:proofErr w:type="spellEnd"/>
      <w:r w:rsidR="00101C88">
        <w:rPr>
          <w:rFonts w:ascii="Times New Roman" w:eastAsia="Times New Roman" w:hAnsi="Times New Roman" w:cs="Times New Roman"/>
          <w:i/>
          <w:sz w:val="24"/>
          <w:szCs w:val="24"/>
        </w:rPr>
        <w:t xml:space="preserve"> </w:t>
      </w:r>
      <w:proofErr w:type="spellStart"/>
      <w:r w:rsidR="00101C88">
        <w:rPr>
          <w:rFonts w:ascii="Times New Roman" w:eastAsia="Times New Roman" w:hAnsi="Times New Roman" w:cs="Times New Roman"/>
          <w:i/>
          <w:sz w:val="24"/>
          <w:szCs w:val="24"/>
        </w:rPr>
        <w:t>pallasii</w:t>
      </w:r>
      <w:proofErr w:type="spellEnd"/>
      <w:r w:rsidR="00101C88">
        <w:rPr>
          <w:rFonts w:ascii="Times New Roman" w:eastAsia="Times New Roman" w:hAnsi="Times New Roman" w:cs="Times New Roman"/>
          <w:sz w:val="24"/>
          <w:szCs w:val="24"/>
        </w:rPr>
        <w:t>), sme</w:t>
      </w:r>
      <w:r w:rsidR="000627E2">
        <w:rPr>
          <w:rFonts w:ascii="Times New Roman" w:eastAsia="Times New Roman" w:hAnsi="Times New Roman" w:cs="Times New Roman"/>
          <w:sz w:val="24"/>
          <w:szCs w:val="24"/>
        </w:rPr>
        <w:t xml:space="preserve">lt (family </w:t>
      </w:r>
      <w:proofErr w:type="spellStart"/>
      <w:r w:rsidR="000627E2">
        <w:rPr>
          <w:rFonts w:ascii="Times New Roman" w:eastAsia="Times New Roman" w:hAnsi="Times New Roman" w:cs="Times New Roman"/>
          <w:sz w:val="24"/>
          <w:szCs w:val="24"/>
        </w:rPr>
        <w:t>Osmeridae</w:t>
      </w:r>
      <w:proofErr w:type="spellEnd"/>
      <w:r w:rsidR="000627E2">
        <w:rPr>
          <w:rFonts w:ascii="Times New Roman" w:eastAsia="Times New Roman" w:hAnsi="Times New Roman" w:cs="Times New Roman"/>
          <w:sz w:val="24"/>
          <w:szCs w:val="24"/>
        </w:rPr>
        <w:t>), Pacific Sand L</w:t>
      </w:r>
      <w:r w:rsidR="00101C88">
        <w:rPr>
          <w:rFonts w:ascii="Times New Roman" w:eastAsia="Times New Roman" w:hAnsi="Times New Roman" w:cs="Times New Roman"/>
          <w:sz w:val="24"/>
          <w:szCs w:val="24"/>
        </w:rPr>
        <w:t>ance (</w:t>
      </w:r>
      <w:proofErr w:type="spellStart"/>
      <w:r w:rsidR="00101C88">
        <w:rPr>
          <w:rFonts w:ascii="Times New Roman" w:eastAsia="Times New Roman" w:hAnsi="Times New Roman" w:cs="Times New Roman"/>
          <w:i/>
          <w:sz w:val="24"/>
          <w:szCs w:val="24"/>
        </w:rPr>
        <w:t>Ammodytes</w:t>
      </w:r>
      <w:proofErr w:type="spellEnd"/>
      <w:r w:rsidR="00101C88">
        <w:rPr>
          <w:rFonts w:ascii="Times New Roman" w:eastAsia="Times New Roman" w:hAnsi="Times New Roman" w:cs="Times New Roman"/>
          <w:i/>
          <w:sz w:val="24"/>
          <w:szCs w:val="24"/>
        </w:rPr>
        <w:t xml:space="preserve"> </w:t>
      </w:r>
      <w:proofErr w:type="spellStart"/>
      <w:r w:rsidR="00101C88">
        <w:rPr>
          <w:rFonts w:ascii="Times New Roman" w:eastAsia="Times New Roman" w:hAnsi="Times New Roman" w:cs="Times New Roman"/>
          <w:i/>
          <w:sz w:val="24"/>
          <w:szCs w:val="24"/>
        </w:rPr>
        <w:t>personatus</w:t>
      </w:r>
      <w:proofErr w:type="spellEnd"/>
      <w:r w:rsidR="000627E2">
        <w:rPr>
          <w:rFonts w:ascii="Times New Roman" w:eastAsia="Times New Roman" w:hAnsi="Times New Roman" w:cs="Times New Roman"/>
          <w:sz w:val="24"/>
          <w:szCs w:val="24"/>
        </w:rPr>
        <w:t>), L</w:t>
      </w:r>
      <w:r w:rsidR="00101C88">
        <w:rPr>
          <w:rFonts w:ascii="Times New Roman" w:eastAsia="Times New Roman" w:hAnsi="Times New Roman" w:cs="Times New Roman"/>
          <w:sz w:val="24"/>
          <w:szCs w:val="24"/>
        </w:rPr>
        <w:t>ingcod (</w:t>
      </w:r>
      <w:proofErr w:type="spellStart"/>
      <w:r w:rsidR="00101C88">
        <w:rPr>
          <w:rFonts w:ascii="Times New Roman" w:eastAsia="Times New Roman" w:hAnsi="Times New Roman" w:cs="Times New Roman"/>
          <w:i/>
          <w:sz w:val="24"/>
          <w:szCs w:val="24"/>
        </w:rPr>
        <w:t>Ophiodon</w:t>
      </w:r>
      <w:proofErr w:type="spellEnd"/>
      <w:r w:rsidR="00101C88">
        <w:rPr>
          <w:rFonts w:ascii="Times New Roman" w:eastAsia="Times New Roman" w:hAnsi="Times New Roman" w:cs="Times New Roman"/>
          <w:i/>
          <w:sz w:val="24"/>
          <w:szCs w:val="24"/>
        </w:rPr>
        <w:t xml:space="preserve"> </w:t>
      </w:r>
      <w:proofErr w:type="spellStart"/>
      <w:r w:rsidR="00101C88">
        <w:rPr>
          <w:rFonts w:ascii="Times New Roman" w:eastAsia="Times New Roman" w:hAnsi="Times New Roman" w:cs="Times New Roman"/>
          <w:i/>
          <w:sz w:val="24"/>
          <w:szCs w:val="24"/>
        </w:rPr>
        <w:t>elongatus</w:t>
      </w:r>
      <w:proofErr w:type="spellEnd"/>
      <w:r w:rsidR="00101C88">
        <w:rPr>
          <w:rFonts w:ascii="Times New Roman" w:eastAsia="Times New Roman" w:hAnsi="Times New Roman" w:cs="Times New Roman"/>
          <w:color w:val="202124"/>
          <w:sz w:val="24"/>
          <w:szCs w:val="24"/>
          <w:highlight w:val="white"/>
        </w:rPr>
        <w:t>), rockfish (</w:t>
      </w:r>
      <w:r w:rsidR="00101C88">
        <w:rPr>
          <w:rFonts w:ascii="Times New Roman" w:eastAsia="Times New Roman" w:hAnsi="Times New Roman" w:cs="Times New Roman"/>
          <w:i/>
          <w:color w:val="202124"/>
          <w:sz w:val="24"/>
          <w:szCs w:val="24"/>
          <w:highlight w:val="white"/>
        </w:rPr>
        <w:t xml:space="preserve">Sebastes </w:t>
      </w:r>
      <w:r w:rsidR="00101C88">
        <w:rPr>
          <w:rFonts w:ascii="Times New Roman" w:eastAsia="Times New Roman" w:hAnsi="Times New Roman" w:cs="Times New Roman"/>
          <w:color w:val="202124"/>
          <w:sz w:val="24"/>
          <w:szCs w:val="24"/>
          <w:highlight w:val="white"/>
        </w:rPr>
        <w:t xml:space="preserve">spp.), sculpin (family </w:t>
      </w:r>
      <w:proofErr w:type="spellStart"/>
      <w:r w:rsidR="00101C88">
        <w:rPr>
          <w:rFonts w:ascii="Times New Roman" w:eastAsia="Times New Roman" w:hAnsi="Times New Roman" w:cs="Times New Roman"/>
          <w:color w:val="202124"/>
          <w:sz w:val="24"/>
          <w:szCs w:val="24"/>
          <w:highlight w:val="white"/>
        </w:rPr>
        <w:t>Cottidae</w:t>
      </w:r>
      <w:proofErr w:type="spellEnd"/>
      <w:r w:rsidR="00101C88">
        <w:rPr>
          <w:rFonts w:ascii="Times New Roman" w:eastAsia="Times New Roman" w:hAnsi="Times New Roman" w:cs="Times New Roman"/>
          <w:color w:val="202124"/>
          <w:sz w:val="24"/>
          <w:szCs w:val="24"/>
          <w:highlight w:val="white"/>
        </w:rPr>
        <w:t>), other fish [flatfish</w:t>
      </w:r>
      <w:r w:rsidR="00101C88">
        <w:rPr>
          <w:rFonts w:ascii="Times New Roman" w:eastAsia="Times New Roman" w:hAnsi="Times New Roman" w:cs="Times New Roman"/>
          <w:sz w:val="24"/>
          <w:szCs w:val="24"/>
        </w:rPr>
        <w:t xml:space="preserve"> (</w:t>
      </w:r>
      <w:r w:rsidR="00101C88">
        <w:rPr>
          <w:rFonts w:ascii="Times New Roman" w:eastAsia="Times New Roman" w:hAnsi="Times New Roman" w:cs="Times New Roman"/>
          <w:color w:val="202124"/>
          <w:sz w:val="24"/>
          <w:szCs w:val="24"/>
          <w:highlight w:val="white"/>
        </w:rPr>
        <w:t xml:space="preserve">family </w:t>
      </w:r>
      <w:proofErr w:type="spellStart"/>
      <w:r w:rsidR="00101C88">
        <w:rPr>
          <w:rFonts w:ascii="Times New Roman" w:eastAsia="Times New Roman" w:hAnsi="Times New Roman" w:cs="Times New Roman"/>
          <w:color w:val="202124"/>
          <w:sz w:val="24"/>
          <w:szCs w:val="24"/>
          <w:highlight w:val="white"/>
        </w:rPr>
        <w:t>Pleuronectidae</w:t>
      </w:r>
      <w:proofErr w:type="spellEnd"/>
      <w:r w:rsidR="00101C88">
        <w:rPr>
          <w:rFonts w:ascii="Times New Roman" w:eastAsia="Times New Roman" w:hAnsi="Times New Roman" w:cs="Times New Roman"/>
          <w:color w:val="202124"/>
          <w:sz w:val="24"/>
          <w:szCs w:val="24"/>
          <w:highlight w:val="white"/>
        </w:rPr>
        <w:t>),</w:t>
      </w:r>
      <w:r w:rsidR="000627E2">
        <w:rPr>
          <w:rFonts w:ascii="Times New Roman" w:eastAsia="Times New Roman" w:hAnsi="Times New Roman" w:cs="Times New Roman"/>
          <w:sz w:val="24"/>
          <w:szCs w:val="24"/>
        </w:rPr>
        <w:t xml:space="preserve"> Northern </w:t>
      </w:r>
      <w:proofErr w:type="spellStart"/>
      <w:r w:rsidR="000627E2">
        <w:rPr>
          <w:rFonts w:ascii="Times New Roman" w:eastAsia="Times New Roman" w:hAnsi="Times New Roman" w:cs="Times New Roman"/>
          <w:sz w:val="24"/>
          <w:szCs w:val="24"/>
        </w:rPr>
        <w:t>R</w:t>
      </w:r>
      <w:r w:rsidR="00101C88">
        <w:rPr>
          <w:rFonts w:ascii="Times New Roman" w:eastAsia="Times New Roman" w:hAnsi="Times New Roman" w:cs="Times New Roman"/>
          <w:sz w:val="24"/>
          <w:szCs w:val="24"/>
        </w:rPr>
        <w:t>onquil</w:t>
      </w:r>
      <w:proofErr w:type="spellEnd"/>
      <w:r w:rsidR="00101C88">
        <w:rPr>
          <w:rFonts w:ascii="Times New Roman" w:eastAsia="Times New Roman" w:hAnsi="Times New Roman" w:cs="Times New Roman"/>
          <w:sz w:val="24"/>
          <w:szCs w:val="24"/>
        </w:rPr>
        <w:t xml:space="preserve"> (</w:t>
      </w:r>
      <w:proofErr w:type="spellStart"/>
      <w:r w:rsidR="00101C88">
        <w:rPr>
          <w:rFonts w:ascii="Times New Roman" w:eastAsia="Times New Roman" w:hAnsi="Times New Roman" w:cs="Times New Roman"/>
          <w:i/>
          <w:sz w:val="24"/>
          <w:szCs w:val="24"/>
        </w:rPr>
        <w:t>Ronquilus</w:t>
      </w:r>
      <w:proofErr w:type="spellEnd"/>
      <w:r w:rsidR="00101C88">
        <w:rPr>
          <w:rFonts w:ascii="Times New Roman" w:eastAsia="Times New Roman" w:hAnsi="Times New Roman" w:cs="Times New Roman"/>
          <w:i/>
          <w:sz w:val="24"/>
          <w:szCs w:val="24"/>
        </w:rPr>
        <w:t xml:space="preserve"> </w:t>
      </w:r>
      <w:proofErr w:type="spellStart"/>
      <w:r w:rsidR="00101C88">
        <w:rPr>
          <w:rFonts w:ascii="Times New Roman" w:eastAsia="Times New Roman" w:hAnsi="Times New Roman" w:cs="Times New Roman"/>
          <w:i/>
          <w:sz w:val="24"/>
          <w:szCs w:val="24"/>
        </w:rPr>
        <w:t>jordani</w:t>
      </w:r>
      <w:proofErr w:type="spellEnd"/>
      <w:r w:rsidR="00101C88">
        <w:rPr>
          <w:rFonts w:ascii="Times New Roman" w:eastAsia="Times New Roman" w:hAnsi="Times New Roman" w:cs="Times New Roman"/>
          <w:sz w:val="24"/>
          <w:szCs w:val="24"/>
        </w:rPr>
        <w:t xml:space="preserve">), </w:t>
      </w:r>
      <w:proofErr w:type="spellStart"/>
      <w:r w:rsidR="00101C88">
        <w:rPr>
          <w:rFonts w:ascii="Times New Roman" w:eastAsia="Times New Roman" w:hAnsi="Times New Roman" w:cs="Times New Roman"/>
          <w:sz w:val="24"/>
          <w:szCs w:val="24"/>
        </w:rPr>
        <w:t>Quillfish</w:t>
      </w:r>
      <w:proofErr w:type="spellEnd"/>
      <w:r w:rsidR="00101C88">
        <w:rPr>
          <w:rFonts w:ascii="Times New Roman" w:eastAsia="Times New Roman" w:hAnsi="Times New Roman" w:cs="Times New Roman"/>
          <w:sz w:val="24"/>
          <w:szCs w:val="24"/>
        </w:rPr>
        <w:t xml:space="preserve"> (</w:t>
      </w:r>
      <w:proofErr w:type="spellStart"/>
      <w:r w:rsidR="00101C88">
        <w:rPr>
          <w:rFonts w:ascii="Times New Roman" w:eastAsia="Times New Roman" w:hAnsi="Times New Roman" w:cs="Times New Roman"/>
          <w:i/>
          <w:sz w:val="24"/>
          <w:szCs w:val="24"/>
        </w:rPr>
        <w:t>Ptilichthys</w:t>
      </w:r>
      <w:proofErr w:type="spellEnd"/>
      <w:r w:rsidR="00101C88">
        <w:rPr>
          <w:rFonts w:ascii="Times New Roman" w:eastAsia="Times New Roman" w:hAnsi="Times New Roman" w:cs="Times New Roman"/>
          <w:i/>
          <w:sz w:val="24"/>
          <w:szCs w:val="24"/>
        </w:rPr>
        <w:t xml:space="preserve"> </w:t>
      </w:r>
      <w:proofErr w:type="spellStart"/>
      <w:r w:rsidR="00101C88">
        <w:rPr>
          <w:rFonts w:ascii="Times New Roman" w:eastAsia="Times New Roman" w:hAnsi="Times New Roman" w:cs="Times New Roman"/>
          <w:i/>
          <w:sz w:val="24"/>
          <w:szCs w:val="24"/>
        </w:rPr>
        <w:t>goodei</w:t>
      </w:r>
      <w:proofErr w:type="spellEnd"/>
      <w:r w:rsidR="000627E2">
        <w:rPr>
          <w:rFonts w:ascii="Times New Roman" w:eastAsia="Times New Roman" w:hAnsi="Times New Roman" w:cs="Times New Roman"/>
          <w:color w:val="202124"/>
          <w:sz w:val="24"/>
          <w:szCs w:val="24"/>
          <w:highlight w:val="white"/>
        </w:rPr>
        <w:t>), and Pacific T</w:t>
      </w:r>
      <w:r w:rsidR="00101C88">
        <w:rPr>
          <w:rFonts w:ascii="Times New Roman" w:eastAsia="Times New Roman" w:hAnsi="Times New Roman" w:cs="Times New Roman"/>
          <w:color w:val="202124"/>
          <w:sz w:val="24"/>
          <w:szCs w:val="24"/>
          <w:highlight w:val="white"/>
        </w:rPr>
        <w:t>omcod (</w:t>
      </w:r>
      <w:proofErr w:type="spellStart"/>
      <w:r w:rsidR="00101C88">
        <w:rPr>
          <w:rFonts w:ascii="Times New Roman" w:eastAsia="Times New Roman" w:hAnsi="Times New Roman" w:cs="Times New Roman"/>
          <w:i/>
          <w:color w:val="202124"/>
          <w:sz w:val="24"/>
          <w:szCs w:val="24"/>
          <w:highlight w:val="white"/>
        </w:rPr>
        <w:t>Microgadus</w:t>
      </w:r>
      <w:proofErr w:type="spellEnd"/>
      <w:r w:rsidR="00101C88">
        <w:rPr>
          <w:rFonts w:ascii="Times New Roman" w:eastAsia="Times New Roman" w:hAnsi="Times New Roman" w:cs="Times New Roman"/>
          <w:i/>
          <w:color w:val="202124"/>
          <w:sz w:val="24"/>
          <w:szCs w:val="24"/>
          <w:highlight w:val="white"/>
        </w:rPr>
        <w:t xml:space="preserve"> </w:t>
      </w:r>
      <w:proofErr w:type="spellStart"/>
      <w:r w:rsidR="00101C88">
        <w:rPr>
          <w:rFonts w:ascii="Times New Roman" w:eastAsia="Times New Roman" w:hAnsi="Times New Roman" w:cs="Times New Roman"/>
          <w:i/>
          <w:color w:val="202124"/>
          <w:sz w:val="24"/>
          <w:szCs w:val="24"/>
          <w:highlight w:val="white"/>
        </w:rPr>
        <w:t>proximus</w:t>
      </w:r>
      <w:proofErr w:type="spellEnd"/>
      <w:r w:rsidR="00101C88">
        <w:rPr>
          <w:rFonts w:ascii="Times New Roman" w:eastAsia="Times New Roman" w:hAnsi="Times New Roman" w:cs="Times New Roman"/>
          <w:color w:val="202124"/>
          <w:sz w:val="24"/>
          <w:szCs w:val="24"/>
          <w:highlight w:val="white"/>
        </w:rPr>
        <w:t>)], crab megalopae (</w:t>
      </w:r>
      <w:proofErr w:type="spellStart"/>
      <w:r w:rsidR="00101C88">
        <w:rPr>
          <w:rFonts w:ascii="Times New Roman" w:eastAsia="Times New Roman" w:hAnsi="Times New Roman" w:cs="Times New Roman"/>
          <w:i/>
          <w:color w:val="202124"/>
          <w:sz w:val="24"/>
          <w:szCs w:val="24"/>
          <w:highlight w:val="white"/>
        </w:rPr>
        <w:t>Metacarcinus</w:t>
      </w:r>
      <w:proofErr w:type="spellEnd"/>
      <w:r w:rsidR="00101C88">
        <w:rPr>
          <w:rFonts w:ascii="Times New Roman" w:eastAsia="Times New Roman" w:hAnsi="Times New Roman" w:cs="Times New Roman"/>
          <w:color w:val="202124"/>
          <w:sz w:val="24"/>
          <w:szCs w:val="24"/>
          <w:highlight w:val="white"/>
        </w:rPr>
        <w:t xml:space="preserve"> spp.), crab zoea (</w:t>
      </w:r>
      <w:proofErr w:type="spellStart"/>
      <w:r w:rsidR="00101C88">
        <w:rPr>
          <w:rFonts w:ascii="Times New Roman" w:eastAsia="Times New Roman" w:hAnsi="Times New Roman" w:cs="Times New Roman"/>
          <w:i/>
          <w:color w:val="202124"/>
          <w:sz w:val="24"/>
          <w:szCs w:val="24"/>
          <w:highlight w:val="white"/>
        </w:rPr>
        <w:t>Metacarcinus</w:t>
      </w:r>
      <w:proofErr w:type="spellEnd"/>
      <w:r w:rsidR="00101C88">
        <w:rPr>
          <w:rFonts w:ascii="Times New Roman" w:eastAsia="Times New Roman" w:hAnsi="Times New Roman" w:cs="Times New Roman"/>
          <w:color w:val="202124"/>
          <w:sz w:val="24"/>
          <w:szCs w:val="24"/>
          <w:highlight w:val="white"/>
        </w:rPr>
        <w:t xml:space="preserve"> spp.), non-</w:t>
      </w:r>
      <w:r w:rsidR="00101C88">
        <w:rPr>
          <w:rFonts w:ascii="Times New Roman" w:eastAsia="Times New Roman" w:hAnsi="Times New Roman" w:cs="Times New Roman"/>
          <w:i/>
          <w:color w:val="202124"/>
          <w:sz w:val="24"/>
          <w:szCs w:val="24"/>
          <w:highlight w:val="white"/>
        </w:rPr>
        <w:t>Metcarcinus</w:t>
      </w:r>
      <w:r w:rsidR="00101C88">
        <w:rPr>
          <w:rFonts w:ascii="Times New Roman" w:eastAsia="Times New Roman" w:hAnsi="Times New Roman" w:cs="Times New Roman"/>
          <w:color w:val="202124"/>
          <w:sz w:val="24"/>
          <w:szCs w:val="24"/>
          <w:highlight w:val="white"/>
        </w:rPr>
        <w:t xml:space="preserve"> crab megalopae, gelatinous zooplankton, unidentified copepods, amphipods (family </w:t>
      </w:r>
      <w:proofErr w:type="spellStart"/>
      <w:r w:rsidR="00101C88">
        <w:rPr>
          <w:rFonts w:ascii="Times New Roman" w:eastAsia="Times New Roman" w:hAnsi="Times New Roman" w:cs="Times New Roman"/>
          <w:color w:val="202124"/>
          <w:sz w:val="24"/>
          <w:szCs w:val="24"/>
          <w:highlight w:val="white"/>
        </w:rPr>
        <w:t>Hyperiidae</w:t>
      </w:r>
      <w:proofErr w:type="spellEnd"/>
      <w:r w:rsidR="00101C88">
        <w:rPr>
          <w:rFonts w:ascii="Times New Roman" w:eastAsia="Times New Roman" w:hAnsi="Times New Roman" w:cs="Times New Roman"/>
          <w:color w:val="202124"/>
          <w:sz w:val="24"/>
          <w:szCs w:val="24"/>
          <w:highlight w:val="white"/>
        </w:rPr>
        <w:t xml:space="preserve"> and </w:t>
      </w:r>
      <w:proofErr w:type="spellStart"/>
      <w:r w:rsidR="00101C88">
        <w:rPr>
          <w:rFonts w:ascii="Times New Roman" w:eastAsia="Times New Roman" w:hAnsi="Times New Roman" w:cs="Times New Roman"/>
          <w:color w:val="202124"/>
          <w:sz w:val="24"/>
          <w:szCs w:val="24"/>
          <w:highlight w:val="white"/>
        </w:rPr>
        <w:t>Gammaridae</w:t>
      </w:r>
      <w:proofErr w:type="spellEnd"/>
      <w:r w:rsidR="00101C88">
        <w:rPr>
          <w:rFonts w:ascii="Times New Roman" w:eastAsia="Times New Roman" w:hAnsi="Times New Roman" w:cs="Times New Roman"/>
          <w:color w:val="202124"/>
          <w:sz w:val="24"/>
          <w:szCs w:val="24"/>
          <w:highlight w:val="white"/>
        </w:rPr>
        <w:t>), krill (</w:t>
      </w:r>
      <w:proofErr w:type="spellStart"/>
      <w:r w:rsidR="00101C88">
        <w:rPr>
          <w:rFonts w:ascii="Times New Roman" w:eastAsia="Times New Roman" w:hAnsi="Times New Roman" w:cs="Times New Roman"/>
          <w:i/>
          <w:color w:val="202124"/>
          <w:sz w:val="24"/>
          <w:szCs w:val="24"/>
          <w:highlight w:val="white"/>
        </w:rPr>
        <w:t>Thysanoessa</w:t>
      </w:r>
      <w:proofErr w:type="spellEnd"/>
      <w:r w:rsidR="00101C88">
        <w:rPr>
          <w:rFonts w:ascii="Times New Roman" w:eastAsia="Times New Roman" w:hAnsi="Times New Roman" w:cs="Times New Roman"/>
          <w:i/>
          <w:color w:val="202124"/>
          <w:sz w:val="24"/>
          <w:szCs w:val="24"/>
          <w:highlight w:val="white"/>
        </w:rPr>
        <w:t xml:space="preserve"> </w:t>
      </w:r>
      <w:proofErr w:type="spellStart"/>
      <w:r w:rsidR="00101C88">
        <w:rPr>
          <w:rFonts w:ascii="Times New Roman" w:eastAsia="Times New Roman" w:hAnsi="Times New Roman" w:cs="Times New Roman"/>
          <w:i/>
          <w:color w:val="202124"/>
          <w:sz w:val="24"/>
          <w:szCs w:val="24"/>
          <w:highlight w:val="white"/>
        </w:rPr>
        <w:t>spinifera</w:t>
      </w:r>
      <w:proofErr w:type="spellEnd"/>
      <w:r w:rsidR="00101C88">
        <w:rPr>
          <w:rFonts w:ascii="Times New Roman" w:eastAsia="Times New Roman" w:hAnsi="Times New Roman" w:cs="Times New Roman"/>
          <w:i/>
          <w:color w:val="202124"/>
          <w:sz w:val="24"/>
          <w:szCs w:val="24"/>
          <w:highlight w:val="white"/>
        </w:rPr>
        <w:t xml:space="preserve"> and </w:t>
      </w:r>
      <w:proofErr w:type="spellStart"/>
      <w:r w:rsidR="00101C88">
        <w:rPr>
          <w:rFonts w:ascii="Times New Roman" w:eastAsia="Times New Roman" w:hAnsi="Times New Roman" w:cs="Times New Roman"/>
          <w:i/>
          <w:color w:val="202124"/>
          <w:sz w:val="24"/>
          <w:szCs w:val="24"/>
          <w:highlight w:val="white"/>
        </w:rPr>
        <w:t>Euphausia</w:t>
      </w:r>
      <w:proofErr w:type="spellEnd"/>
      <w:r w:rsidR="00101C88">
        <w:rPr>
          <w:rFonts w:ascii="Times New Roman" w:eastAsia="Times New Roman" w:hAnsi="Times New Roman" w:cs="Times New Roman"/>
          <w:i/>
          <w:color w:val="202124"/>
          <w:sz w:val="24"/>
          <w:szCs w:val="24"/>
          <w:highlight w:val="white"/>
        </w:rPr>
        <w:t xml:space="preserve"> </w:t>
      </w:r>
      <w:proofErr w:type="spellStart"/>
      <w:r w:rsidR="00101C88">
        <w:rPr>
          <w:rFonts w:ascii="Times New Roman" w:eastAsia="Times New Roman" w:hAnsi="Times New Roman" w:cs="Times New Roman"/>
          <w:i/>
          <w:color w:val="202124"/>
          <w:sz w:val="24"/>
          <w:szCs w:val="24"/>
          <w:highlight w:val="white"/>
        </w:rPr>
        <w:t>pacifica</w:t>
      </w:r>
      <w:proofErr w:type="spellEnd"/>
      <w:r w:rsidR="00101C88">
        <w:rPr>
          <w:rFonts w:ascii="Times New Roman" w:eastAsia="Times New Roman" w:hAnsi="Times New Roman" w:cs="Times New Roman"/>
          <w:color w:val="202124"/>
          <w:sz w:val="24"/>
          <w:szCs w:val="24"/>
          <w:highlight w:val="white"/>
        </w:rPr>
        <w:t xml:space="preserve">), </w:t>
      </w:r>
      <w:proofErr w:type="spellStart"/>
      <w:r w:rsidR="00101C88">
        <w:rPr>
          <w:rFonts w:ascii="Times New Roman" w:eastAsia="Times New Roman" w:hAnsi="Times New Roman" w:cs="Times New Roman"/>
          <w:color w:val="202124"/>
          <w:sz w:val="24"/>
          <w:szCs w:val="24"/>
          <w:highlight w:val="white"/>
        </w:rPr>
        <w:t>pteropod</w:t>
      </w:r>
      <w:proofErr w:type="spellEnd"/>
      <w:r w:rsidR="00101C88">
        <w:rPr>
          <w:rFonts w:ascii="Times New Roman" w:eastAsia="Times New Roman" w:hAnsi="Times New Roman" w:cs="Times New Roman"/>
          <w:color w:val="202124"/>
          <w:sz w:val="24"/>
          <w:szCs w:val="24"/>
          <w:highlight w:val="white"/>
        </w:rPr>
        <w:t xml:space="preserve"> (</w:t>
      </w:r>
      <w:proofErr w:type="spellStart"/>
      <w:r w:rsidR="00101C88">
        <w:rPr>
          <w:rFonts w:ascii="Times New Roman" w:eastAsia="Times New Roman" w:hAnsi="Times New Roman" w:cs="Times New Roman"/>
          <w:i/>
          <w:color w:val="202124"/>
          <w:sz w:val="24"/>
          <w:szCs w:val="24"/>
          <w:highlight w:val="white"/>
        </w:rPr>
        <w:t>Limacina</w:t>
      </w:r>
      <w:proofErr w:type="spellEnd"/>
      <w:r w:rsidR="00101C88">
        <w:rPr>
          <w:rFonts w:ascii="Times New Roman" w:eastAsia="Times New Roman" w:hAnsi="Times New Roman" w:cs="Times New Roman"/>
          <w:i/>
          <w:color w:val="202124"/>
          <w:sz w:val="24"/>
          <w:szCs w:val="24"/>
          <w:highlight w:val="white"/>
        </w:rPr>
        <w:t xml:space="preserve"> </w:t>
      </w:r>
      <w:proofErr w:type="spellStart"/>
      <w:r w:rsidR="00101C88">
        <w:rPr>
          <w:rFonts w:ascii="Times New Roman" w:eastAsia="Times New Roman" w:hAnsi="Times New Roman" w:cs="Times New Roman"/>
          <w:i/>
          <w:color w:val="202124"/>
          <w:sz w:val="24"/>
          <w:szCs w:val="24"/>
          <w:highlight w:val="white"/>
        </w:rPr>
        <w:t>helicina</w:t>
      </w:r>
      <w:proofErr w:type="spellEnd"/>
      <w:r w:rsidR="00101C88">
        <w:rPr>
          <w:rFonts w:ascii="Times New Roman" w:eastAsia="Times New Roman" w:hAnsi="Times New Roman" w:cs="Times New Roman"/>
          <w:color w:val="202124"/>
          <w:sz w:val="24"/>
          <w:szCs w:val="24"/>
          <w:highlight w:val="white"/>
        </w:rPr>
        <w:t xml:space="preserve">), squid (family </w:t>
      </w:r>
      <w:proofErr w:type="spellStart"/>
      <w:r w:rsidR="00101C88">
        <w:rPr>
          <w:rFonts w:ascii="Times New Roman" w:eastAsia="Times New Roman" w:hAnsi="Times New Roman" w:cs="Times New Roman"/>
          <w:color w:val="202124"/>
          <w:sz w:val="24"/>
          <w:szCs w:val="24"/>
          <w:highlight w:val="white"/>
        </w:rPr>
        <w:t>Teuthida</w:t>
      </w:r>
      <w:proofErr w:type="spellEnd"/>
      <w:r w:rsidR="00101C88">
        <w:rPr>
          <w:rFonts w:ascii="Times New Roman" w:eastAsia="Times New Roman" w:hAnsi="Times New Roman" w:cs="Times New Roman"/>
          <w:color w:val="202124"/>
          <w:sz w:val="24"/>
          <w:szCs w:val="24"/>
          <w:highlight w:val="white"/>
        </w:rPr>
        <w:t xml:space="preserve">), and other invertebrates (ostracod, </w:t>
      </w:r>
      <w:r>
        <w:rPr>
          <w:rFonts w:ascii="Times New Roman" w:eastAsia="Times New Roman" w:hAnsi="Times New Roman" w:cs="Times New Roman"/>
          <w:color w:val="202124"/>
          <w:sz w:val="24"/>
          <w:szCs w:val="24"/>
          <w:highlight w:val="white"/>
        </w:rPr>
        <w:t xml:space="preserve">barnacle </w:t>
      </w:r>
      <w:proofErr w:type="spellStart"/>
      <w:r w:rsidR="00101C88">
        <w:rPr>
          <w:rFonts w:ascii="Times New Roman" w:eastAsia="Times New Roman" w:hAnsi="Times New Roman" w:cs="Times New Roman"/>
          <w:color w:val="202124"/>
          <w:sz w:val="24"/>
          <w:szCs w:val="24"/>
          <w:highlight w:val="white"/>
        </w:rPr>
        <w:t>cyprid</w:t>
      </w:r>
      <w:proofErr w:type="spellEnd"/>
      <w:r w:rsidR="00101C88">
        <w:rPr>
          <w:rFonts w:ascii="Times New Roman" w:eastAsia="Times New Roman" w:hAnsi="Times New Roman" w:cs="Times New Roman"/>
          <w:color w:val="202124"/>
          <w:sz w:val="24"/>
          <w:szCs w:val="24"/>
          <w:highlight w:val="white"/>
        </w:rPr>
        <w:t xml:space="preserve">, mysid, and shrimp larvae, insects, and </w:t>
      </w:r>
      <w:proofErr w:type="spellStart"/>
      <w:r w:rsidR="00101C88">
        <w:rPr>
          <w:rFonts w:ascii="Times New Roman" w:eastAsia="Times New Roman" w:hAnsi="Times New Roman" w:cs="Times New Roman"/>
          <w:color w:val="202124"/>
          <w:sz w:val="24"/>
          <w:szCs w:val="24"/>
          <w:highlight w:val="white"/>
        </w:rPr>
        <w:t>polychaetes</w:t>
      </w:r>
      <w:proofErr w:type="spellEnd"/>
      <w:r w:rsidR="00101C88">
        <w:rPr>
          <w:rFonts w:ascii="Times New Roman" w:eastAsia="Times New Roman" w:hAnsi="Times New Roman" w:cs="Times New Roman"/>
          <w:color w:val="202124"/>
          <w:sz w:val="24"/>
          <w:szCs w:val="24"/>
          <w:highlight w:val="white"/>
        </w:rPr>
        <w:t>).</w:t>
      </w:r>
    </w:p>
    <w:p w:rsidR="00AB7FE1" w:rsidRDefault="00AB7FE1" w:rsidP="00AB7FE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 xml:space="preserve">Station average diet composition by weight of prey consumed by juvenile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and juvenile salmon were evaluated visually </w:t>
      </w:r>
      <w:r w:rsidR="007F5782">
        <w:rPr>
          <w:rFonts w:ascii="Times New Roman" w:eastAsia="Times New Roman" w:hAnsi="Times New Roman" w:cs="Times New Roman"/>
          <w:color w:val="202124"/>
          <w:sz w:val="24"/>
          <w:szCs w:val="24"/>
          <w:highlight w:val="white"/>
        </w:rPr>
        <w:t xml:space="preserve">via </w:t>
      </w:r>
      <w:r>
        <w:rPr>
          <w:rFonts w:ascii="Times New Roman" w:eastAsia="Times New Roman" w:hAnsi="Times New Roman" w:cs="Times New Roman"/>
          <w:color w:val="202124"/>
          <w:sz w:val="24"/>
          <w:szCs w:val="24"/>
          <w:highlight w:val="white"/>
        </w:rPr>
        <w:t xml:space="preserve">non-metric multidimensional scaling ordination (NMDS) using a pairwise Bray-Curtis similarity matrix. </w:t>
      </w:r>
      <w:r w:rsidR="00F10650" w:rsidRPr="00D23298">
        <w:rPr>
          <w:rFonts w:ascii="Times New Roman" w:eastAsia="Times New Roman" w:hAnsi="Times New Roman" w:cs="Times New Roman"/>
          <w:color w:val="202124"/>
          <w:sz w:val="24"/>
          <w:szCs w:val="24"/>
          <w:highlight w:val="white"/>
        </w:rPr>
        <w:t>The NMDS analysis was completed using the vegan, mass, permute,</w:t>
      </w:r>
      <w:r w:rsidR="00F10650">
        <w:rPr>
          <w:rFonts w:ascii="Times New Roman" w:eastAsia="Times New Roman" w:hAnsi="Times New Roman" w:cs="Times New Roman"/>
          <w:color w:val="202124"/>
          <w:sz w:val="24"/>
          <w:szCs w:val="24"/>
          <w:highlight w:val="white"/>
        </w:rPr>
        <w:t xml:space="preserve"> </w:t>
      </w:r>
      <w:proofErr w:type="spellStart"/>
      <w:r w:rsidR="00F10650" w:rsidRPr="00D23298">
        <w:rPr>
          <w:rFonts w:ascii="Times New Roman" w:eastAsia="Times New Roman" w:hAnsi="Times New Roman" w:cs="Times New Roman"/>
          <w:color w:val="202124"/>
          <w:sz w:val="24"/>
          <w:szCs w:val="24"/>
          <w:highlight w:val="white"/>
        </w:rPr>
        <w:t>labdsv</w:t>
      </w:r>
      <w:proofErr w:type="spellEnd"/>
      <w:r w:rsidR="00F10650" w:rsidRPr="00D23298">
        <w:rPr>
          <w:rFonts w:ascii="Times New Roman" w:eastAsia="Times New Roman" w:hAnsi="Times New Roman" w:cs="Times New Roman"/>
          <w:color w:val="202124"/>
          <w:sz w:val="24"/>
          <w:szCs w:val="24"/>
          <w:highlight w:val="white"/>
        </w:rPr>
        <w:t xml:space="preserve"> packages in R</w:t>
      </w:r>
      <w:r w:rsidR="00F10650">
        <w:rPr>
          <w:rFonts w:ascii="Times New Roman" w:eastAsia="Times New Roman" w:hAnsi="Times New Roman" w:cs="Times New Roman"/>
          <w:color w:val="202124"/>
          <w:sz w:val="24"/>
          <w:szCs w:val="24"/>
          <w:highlight w:val="white"/>
        </w:rPr>
        <w:t xml:space="preserve">. </w:t>
      </w:r>
      <w:r>
        <w:rPr>
          <w:rFonts w:ascii="Times New Roman" w:eastAsia="Times New Roman" w:hAnsi="Times New Roman" w:cs="Times New Roman"/>
          <w:color w:val="202124"/>
          <w:sz w:val="24"/>
          <w:szCs w:val="24"/>
          <w:highlight w:val="white"/>
        </w:rPr>
        <w:t xml:space="preserve">Dietary overlap between juvenile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and the salmon was calculated at the lowest possible taxonomic level </w:t>
      </w:r>
      <w:r>
        <w:rPr>
          <w:rFonts w:ascii="Times New Roman" w:eastAsia="Times New Roman" w:hAnsi="Times New Roman" w:cs="Times New Roman"/>
          <w:sz w:val="24"/>
          <w:szCs w:val="24"/>
        </w:rPr>
        <w:t xml:space="preserve">using the Percent Similarity Index (PSI): </w:t>
      </w:r>
    </w:p>
    <w:p w:rsidR="00AB7FE1" w:rsidRDefault="00AC4AFE" w:rsidP="00AB7FE1">
      <w:pPr>
        <w:spacing w:line="480" w:lineRule="auto"/>
        <w:ind w:firstLine="720"/>
        <w:rPr>
          <w:rFonts w:ascii="Times New Roman" w:eastAsia="Times New Roman" w:hAnsi="Times New Roman" w:cs="Times New Roman"/>
          <w:sz w:val="24"/>
          <w:szCs w:val="24"/>
        </w:rPr>
      </w:pPr>
      <w:r w:rsidRPr="0015593F">
        <w:rPr>
          <w:noProof/>
        </w:rPr>
        <mc:AlternateContent>
          <mc:Choice Requires="wpc">
            <w:drawing>
              <wp:anchor distT="0" distB="0" distL="114300" distR="114300" simplePos="0" relativeHeight="251661312" behindDoc="1" locked="0" layoutInCell="1" allowOverlap="1" wp14:anchorId="1731C659" wp14:editId="146D6BBD">
                <wp:simplePos x="0" y="0"/>
                <wp:positionH relativeFrom="column">
                  <wp:posOffset>1604605</wp:posOffset>
                </wp:positionH>
                <wp:positionV relativeFrom="page">
                  <wp:posOffset>6437644</wp:posOffset>
                </wp:positionV>
                <wp:extent cx="2689225" cy="629285"/>
                <wp:effectExtent l="0" t="0" r="0" b="0"/>
                <wp:wrapTight wrapText="bothSides">
                  <wp:wrapPolygon edited="0">
                    <wp:start x="6579" y="0"/>
                    <wp:lineTo x="2754" y="1308"/>
                    <wp:lineTo x="2448" y="1962"/>
                    <wp:lineTo x="2448" y="10462"/>
                    <wp:lineTo x="3060" y="17001"/>
                    <wp:lineTo x="5661" y="17001"/>
                    <wp:lineTo x="18055" y="15039"/>
                    <wp:lineTo x="17749" y="10462"/>
                    <wp:lineTo x="20962" y="10462"/>
                    <wp:lineTo x="20962" y="3269"/>
                    <wp:lineTo x="17749" y="0"/>
                    <wp:lineTo x="6579" y="0"/>
                  </wp:wrapPolygon>
                </wp:wrapTight>
                <wp:docPr id="48" name="Canvas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2" name="Group 4"/>
                        <wpg:cNvGrpSpPr>
                          <a:grpSpLocks/>
                        </wpg:cNvGrpSpPr>
                        <wpg:grpSpPr bwMode="auto">
                          <a:xfrm>
                            <a:off x="335621" y="0"/>
                            <a:ext cx="2265680" cy="467995"/>
                            <a:chOff x="-1" y="29"/>
                            <a:chExt cx="3568" cy="737"/>
                          </a:xfrm>
                        </wpg:grpSpPr>
                        <wpg:grpSp>
                          <wpg:cNvPr id="3" name="Group 5"/>
                          <wpg:cNvGrpSpPr>
                            <a:grpSpLocks/>
                          </wpg:cNvGrpSpPr>
                          <wpg:grpSpPr bwMode="auto">
                            <a:xfrm>
                              <a:off x="298" y="29"/>
                              <a:ext cx="3269" cy="676"/>
                              <a:chOff x="298" y="29"/>
                              <a:chExt cx="3269" cy="676"/>
                            </a:xfrm>
                          </wpg:grpSpPr>
                          <wps:wsp>
                            <wps:cNvPr id="5" name="Line 6"/>
                            <wps:cNvCnPr>
                              <a:cxnSpLocks noChangeShapeType="1"/>
                            </wps:cNvCnPr>
                            <wps:spPr bwMode="auto">
                              <a:xfrm>
                                <a:off x="1853" y="190"/>
                                <a:ext cx="1" cy="342"/>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6" name="Line 7"/>
                            <wps:cNvCnPr>
                              <a:cxnSpLocks noChangeShapeType="1"/>
                            </wps:cNvCnPr>
                            <wps:spPr bwMode="auto">
                              <a:xfrm>
                                <a:off x="2771" y="190"/>
                                <a:ext cx="1" cy="342"/>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39" name="Rectangle 8"/>
                            <wps:cNvSpPr>
                              <a:spLocks noChangeArrowheads="1"/>
                            </wps:cNvSpPr>
                            <wps:spPr bwMode="auto">
                              <a:xfrm>
                                <a:off x="3072" y="206"/>
                                <a:ext cx="495"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5AC8" w:rsidRDefault="00625AC8" w:rsidP="00AB7FE1">
                                  <w:r>
                                    <w:rPr>
                                      <w:color w:val="000000"/>
                                      <w:sz w:val="24"/>
                                      <w:szCs w:val="24"/>
                                    </w:rPr>
                                    <w:t>100</w:t>
                                  </w:r>
                                </w:p>
                              </w:txbxContent>
                            </wps:txbx>
                            <wps:bodyPr rot="0" vert="horz" wrap="square" lIns="0" tIns="0" rIns="0" bIns="0" anchor="t" anchorCtr="0" upright="1">
                              <a:noAutofit/>
                            </wps:bodyPr>
                          </wps:wsp>
                          <wps:wsp>
                            <wps:cNvPr id="240" name="Rectangle 9"/>
                            <wps:cNvSpPr>
                              <a:spLocks noChangeArrowheads="1"/>
                            </wps:cNvSpPr>
                            <wps:spPr bwMode="auto">
                              <a:xfrm>
                                <a:off x="1428" y="206"/>
                                <a:ext cx="121"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5AC8" w:rsidRDefault="00625AC8" w:rsidP="00AB7FE1">
                                  <w:r>
                                    <w:rPr>
                                      <w:color w:val="000000"/>
                                      <w:sz w:val="24"/>
                                      <w:szCs w:val="24"/>
                                    </w:rPr>
                                    <w:t>5</w:t>
                                  </w:r>
                                </w:p>
                              </w:txbxContent>
                            </wps:txbx>
                            <wps:bodyPr rot="0" vert="horz" wrap="square" lIns="0" tIns="0" rIns="0" bIns="0" anchor="t" anchorCtr="0" upright="1">
                              <a:noAutofit/>
                            </wps:bodyPr>
                          </wps:wsp>
                          <wps:wsp>
                            <wps:cNvPr id="241" name="Rectangle 10"/>
                            <wps:cNvSpPr>
                              <a:spLocks noChangeArrowheads="1"/>
                            </wps:cNvSpPr>
                            <wps:spPr bwMode="auto">
                              <a:xfrm>
                                <a:off x="1368" y="206"/>
                                <a:ext cx="61"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5AC8" w:rsidRDefault="00625AC8" w:rsidP="00AB7FE1">
                                  <w:r>
                                    <w:rPr>
                                      <w:color w:val="000000"/>
                                      <w:sz w:val="24"/>
                                      <w:szCs w:val="24"/>
                                    </w:rPr>
                                    <w:t>.</w:t>
                                  </w:r>
                                </w:p>
                              </w:txbxContent>
                            </wps:txbx>
                            <wps:bodyPr rot="0" vert="horz" wrap="square" lIns="0" tIns="0" rIns="0" bIns="0" anchor="t" anchorCtr="0" upright="1">
                              <a:noAutofit/>
                            </wps:bodyPr>
                          </wps:wsp>
                          <wps:wsp>
                            <wps:cNvPr id="242" name="Rectangle 11"/>
                            <wps:cNvSpPr>
                              <a:spLocks noChangeArrowheads="1"/>
                            </wps:cNvSpPr>
                            <wps:spPr bwMode="auto">
                              <a:xfrm>
                                <a:off x="1248" y="206"/>
                                <a:ext cx="121"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5AC8" w:rsidRDefault="00625AC8" w:rsidP="00AB7FE1">
                                  <w:r>
                                    <w:rPr>
                                      <w:color w:val="000000"/>
                                      <w:sz w:val="24"/>
                                      <w:szCs w:val="24"/>
                                    </w:rPr>
                                    <w:t>0</w:t>
                                  </w:r>
                                </w:p>
                              </w:txbxContent>
                            </wps:txbx>
                            <wps:bodyPr rot="0" vert="horz" wrap="square" lIns="0" tIns="0" rIns="0" bIns="0" anchor="t" anchorCtr="0" upright="1">
                              <a:noAutofit/>
                            </wps:bodyPr>
                          </wps:wsp>
                          <wps:wsp>
                            <wps:cNvPr id="243" name="Rectangle 12"/>
                            <wps:cNvSpPr>
                              <a:spLocks noChangeArrowheads="1"/>
                            </wps:cNvSpPr>
                            <wps:spPr bwMode="auto">
                              <a:xfrm>
                                <a:off x="938" y="206"/>
                                <a:ext cx="121"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5AC8" w:rsidRDefault="00625AC8" w:rsidP="00AB7FE1">
                                  <w:r>
                                    <w:rPr>
                                      <w:color w:val="000000"/>
                                      <w:sz w:val="24"/>
                                      <w:szCs w:val="24"/>
                                    </w:rPr>
                                    <w:t>1</w:t>
                                  </w:r>
                                </w:p>
                              </w:txbxContent>
                            </wps:txbx>
                            <wps:bodyPr rot="0" vert="horz" wrap="square" lIns="0" tIns="0" rIns="0" bIns="0" anchor="t" anchorCtr="0" upright="1">
                              <a:noAutofit/>
                            </wps:bodyPr>
                          </wps:wsp>
                          <wps:wsp>
                            <wps:cNvPr id="244" name="Rectangle 13"/>
                            <wps:cNvSpPr>
                              <a:spLocks noChangeArrowheads="1"/>
                            </wps:cNvSpPr>
                            <wps:spPr bwMode="auto">
                              <a:xfrm>
                                <a:off x="1707" y="524"/>
                                <a:ext cx="71" cy="1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5AC8" w:rsidRDefault="00625AC8" w:rsidP="00AB7FE1">
                                  <w:r>
                                    <w:rPr>
                                      <w:color w:val="000000"/>
                                      <w:sz w:val="14"/>
                                      <w:szCs w:val="14"/>
                                    </w:rPr>
                                    <w:t>1</w:t>
                                  </w:r>
                                </w:p>
                              </w:txbxContent>
                            </wps:txbx>
                            <wps:bodyPr rot="0" vert="horz" wrap="square" lIns="0" tIns="0" rIns="0" bIns="0" anchor="t" anchorCtr="0" upright="1">
                              <a:noAutofit/>
                            </wps:bodyPr>
                          </wps:wsp>
                          <wps:wsp>
                            <wps:cNvPr id="245" name="Rectangle 14"/>
                            <wps:cNvSpPr>
                              <a:spLocks noChangeArrowheads="1"/>
                            </wps:cNvSpPr>
                            <wps:spPr bwMode="auto">
                              <a:xfrm>
                                <a:off x="2932" y="179"/>
                                <a:ext cx="132"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5AC8" w:rsidRDefault="00625AC8"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46" name="Rectangle 15"/>
                            <wps:cNvSpPr>
                              <a:spLocks noChangeArrowheads="1"/>
                            </wps:cNvSpPr>
                            <wps:spPr bwMode="auto">
                              <a:xfrm>
                                <a:off x="2814" y="183"/>
                                <a:ext cx="93"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5AC8" w:rsidRDefault="00625AC8"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47" name="Rectangle 16"/>
                            <wps:cNvSpPr>
                              <a:spLocks noChangeArrowheads="1"/>
                            </wps:cNvSpPr>
                            <wps:spPr bwMode="auto">
                              <a:xfrm>
                                <a:off x="2814" y="411"/>
                                <a:ext cx="93"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5AC8" w:rsidRDefault="00625AC8"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48" name="Rectangle 17"/>
                            <wps:cNvSpPr>
                              <a:spLocks noChangeArrowheads="1"/>
                            </wps:cNvSpPr>
                            <wps:spPr bwMode="auto">
                              <a:xfrm>
                                <a:off x="2814" y="29"/>
                                <a:ext cx="93"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5AC8" w:rsidRDefault="00625AC8"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49" name="Rectangle 18"/>
                            <wps:cNvSpPr>
                              <a:spLocks noChangeArrowheads="1"/>
                            </wps:cNvSpPr>
                            <wps:spPr bwMode="auto">
                              <a:xfrm>
                                <a:off x="844" y="183"/>
                                <a:ext cx="93"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5AC8" w:rsidRDefault="00625AC8"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50" name="Rectangle 19"/>
                            <wps:cNvSpPr>
                              <a:spLocks noChangeArrowheads="1"/>
                            </wps:cNvSpPr>
                            <wps:spPr bwMode="auto">
                              <a:xfrm>
                                <a:off x="844" y="411"/>
                                <a:ext cx="93"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5AC8" w:rsidRDefault="00625AC8"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51" name="Rectangle 20"/>
                            <wps:cNvSpPr>
                              <a:spLocks noChangeArrowheads="1"/>
                            </wps:cNvSpPr>
                            <wps:spPr bwMode="auto">
                              <a:xfrm>
                                <a:off x="844" y="29"/>
                                <a:ext cx="93"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5AC8" w:rsidRDefault="00625AC8"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52" name="Rectangle 21"/>
                            <wps:cNvSpPr>
                              <a:spLocks noChangeArrowheads="1"/>
                            </wps:cNvSpPr>
                            <wps:spPr bwMode="auto">
                              <a:xfrm>
                                <a:off x="2238" y="179"/>
                                <a:ext cx="132"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5AC8" w:rsidRDefault="00625AC8"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53" name="Rectangle 22"/>
                            <wps:cNvSpPr>
                              <a:spLocks noChangeArrowheads="1"/>
                            </wps:cNvSpPr>
                            <wps:spPr bwMode="auto">
                              <a:xfrm>
                                <a:off x="1078" y="179"/>
                                <a:ext cx="132"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5AC8" w:rsidRDefault="00625AC8"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54" name="Rectangle 23"/>
                            <wps:cNvSpPr>
                              <a:spLocks noChangeArrowheads="1"/>
                            </wps:cNvSpPr>
                            <wps:spPr bwMode="auto">
                              <a:xfrm>
                                <a:off x="660" y="179"/>
                                <a:ext cx="132"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5AC8" w:rsidRDefault="00625AC8" w:rsidP="00AB7FE1">
                                  <w:r>
                                    <w:rPr>
                                      <w:rFonts w:ascii="Symbol" w:hAnsi="Symbol" w:cs="Symbol"/>
                                      <w:color w:val="000000"/>
                                      <w:sz w:val="24"/>
                                      <w:szCs w:val="24"/>
                                    </w:rPr>
                                    <w:t></w:t>
                                  </w:r>
                                </w:p>
                              </w:txbxContent>
                            </wps:txbx>
                            <wps:bodyPr rot="0" vert="horz" wrap="square" lIns="0" tIns="0" rIns="0" bIns="0" anchor="t" anchorCtr="0" upright="1">
                              <a:noAutofit/>
                            </wps:bodyPr>
                          </wps:wsp>
                          <wps:wsp>
                            <wps:cNvPr id="255" name="Rectangle 24"/>
                            <wps:cNvSpPr>
                              <a:spLocks noChangeArrowheads="1"/>
                            </wps:cNvSpPr>
                            <wps:spPr bwMode="auto">
                              <a:xfrm>
                                <a:off x="1546" y="113"/>
                                <a:ext cx="257"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5AC8" w:rsidRDefault="00625AC8" w:rsidP="00AB7FE1">
                                  <w:r>
                                    <w:rPr>
                                      <w:rFonts w:ascii="Symbol" w:hAnsi="Symbol" w:cs="Symbol"/>
                                      <w:color w:val="000000"/>
                                      <w:sz w:val="36"/>
                                      <w:szCs w:val="36"/>
                                    </w:rPr>
                                    <w:t></w:t>
                                  </w:r>
                                </w:p>
                              </w:txbxContent>
                            </wps:txbx>
                            <wps:bodyPr rot="0" vert="horz" wrap="square" lIns="0" tIns="0" rIns="0" bIns="0" anchor="t" anchorCtr="0" upright="1">
                              <a:noAutofit/>
                            </wps:bodyPr>
                          </wps:wsp>
                          <wps:wsp>
                            <wps:cNvPr id="37" name="Rectangle 25"/>
                            <wps:cNvSpPr>
                              <a:spLocks noChangeArrowheads="1"/>
                            </wps:cNvSpPr>
                            <wps:spPr bwMode="auto">
                              <a:xfrm>
                                <a:off x="1634" y="509"/>
                                <a:ext cx="77"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5AC8" w:rsidRDefault="00625AC8" w:rsidP="00AB7FE1">
                                  <w:r>
                                    <w:rPr>
                                      <w:rFonts w:ascii="Symbol" w:hAnsi="Symbol" w:cs="Symbol"/>
                                      <w:color w:val="000000"/>
                                      <w:sz w:val="14"/>
                                      <w:szCs w:val="14"/>
                                    </w:rPr>
                                    <w:t></w:t>
                                  </w:r>
                                </w:p>
                              </w:txbxContent>
                            </wps:txbx>
                            <wps:bodyPr rot="0" vert="horz" wrap="square" lIns="0" tIns="0" rIns="0" bIns="0" anchor="t" anchorCtr="0" upright="1">
                              <a:noAutofit/>
                            </wps:bodyPr>
                          </wps:wsp>
                          <wps:wsp>
                            <wps:cNvPr id="38" name="Rectangle 26"/>
                            <wps:cNvSpPr>
                              <a:spLocks noChangeArrowheads="1"/>
                            </wps:cNvSpPr>
                            <wps:spPr bwMode="auto">
                              <a:xfrm>
                                <a:off x="1639" y="51"/>
                                <a:ext cx="78"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5AC8" w:rsidRDefault="00625AC8" w:rsidP="00AB7FE1">
                                  <w:proofErr w:type="gramStart"/>
                                  <w:r>
                                    <w:rPr>
                                      <w:i/>
                                      <w:iCs/>
                                      <w:color w:val="000000"/>
                                      <w:sz w:val="14"/>
                                      <w:szCs w:val="14"/>
                                    </w:rPr>
                                    <w:t>n</w:t>
                                  </w:r>
                                  <w:proofErr w:type="gramEnd"/>
                                </w:p>
                              </w:txbxContent>
                            </wps:txbx>
                            <wps:bodyPr rot="0" vert="horz" wrap="square" lIns="0" tIns="0" rIns="0" bIns="0" anchor="t" anchorCtr="0" upright="1">
                              <a:noAutofit/>
                            </wps:bodyPr>
                          </wps:wsp>
                          <wps:wsp>
                            <wps:cNvPr id="39" name="Rectangle 27"/>
                            <wps:cNvSpPr>
                              <a:spLocks noChangeArrowheads="1"/>
                            </wps:cNvSpPr>
                            <wps:spPr bwMode="auto">
                              <a:xfrm>
                                <a:off x="1581" y="524"/>
                                <a:ext cx="42"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5AC8" w:rsidRDefault="00625AC8" w:rsidP="00AB7FE1">
                                  <w:proofErr w:type="spellStart"/>
                                  <w:proofErr w:type="gramStart"/>
                                  <w:r>
                                    <w:rPr>
                                      <w:i/>
                                      <w:iCs/>
                                      <w:color w:val="000000"/>
                                      <w:sz w:val="14"/>
                                      <w:szCs w:val="14"/>
                                    </w:rPr>
                                    <w:t>i</w:t>
                                  </w:r>
                                  <w:proofErr w:type="spellEnd"/>
                                  <w:proofErr w:type="gramEnd"/>
                                </w:p>
                              </w:txbxContent>
                            </wps:txbx>
                            <wps:bodyPr rot="0" vert="horz" wrap="square" lIns="0" tIns="0" rIns="0" bIns="0" anchor="t" anchorCtr="0" upright="1">
                              <a:noAutofit/>
                            </wps:bodyPr>
                          </wps:wsp>
                          <wps:wsp>
                            <wps:cNvPr id="40" name="Rectangle 28"/>
                            <wps:cNvSpPr>
                              <a:spLocks noChangeArrowheads="1"/>
                            </wps:cNvSpPr>
                            <wps:spPr bwMode="auto">
                              <a:xfrm>
                                <a:off x="2604" y="355"/>
                                <a:ext cx="103"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5AC8" w:rsidRDefault="00625AC8" w:rsidP="00AB7FE1">
                                  <w:proofErr w:type="spellStart"/>
                                  <w:proofErr w:type="gramStart"/>
                                  <w:r>
                                    <w:rPr>
                                      <w:i/>
                                      <w:iCs/>
                                      <w:color w:val="000000"/>
                                      <w:sz w:val="14"/>
                                      <w:szCs w:val="14"/>
                                    </w:rPr>
                                    <w:t>jk</w:t>
                                  </w:r>
                                  <w:proofErr w:type="spellEnd"/>
                                  <w:proofErr w:type="gramEnd"/>
                                </w:p>
                              </w:txbxContent>
                            </wps:txbx>
                            <wps:bodyPr rot="0" vert="horz" wrap="square" lIns="0" tIns="0" rIns="0" bIns="0" anchor="t" anchorCtr="0" upright="1">
                              <a:noAutofit/>
                            </wps:bodyPr>
                          </wps:wsp>
                          <wps:wsp>
                            <wps:cNvPr id="41" name="Rectangle 29"/>
                            <wps:cNvSpPr>
                              <a:spLocks noChangeArrowheads="1"/>
                            </wps:cNvSpPr>
                            <wps:spPr bwMode="auto">
                              <a:xfrm>
                                <a:off x="2044" y="355"/>
                                <a:ext cx="103"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5AC8" w:rsidRDefault="00625AC8" w:rsidP="00AB7FE1">
                                  <w:proofErr w:type="spellStart"/>
                                  <w:proofErr w:type="gramStart"/>
                                  <w:r>
                                    <w:rPr>
                                      <w:i/>
                                      <w:iCs/>
                                      <w:color w:val="000000"/>
                                      <w:sz w:val="14"/>
                                      <w:szCs w:val="14"/>
                                    </w:rPr>
                                    <w:t>ik</w:t>
                                  </w:r>
                                  <w:proofErr w:type="spellEnd"/>
                                  <w:proofErr w:type="gramEnd"/>
                                </w:p>
                              </w:txbxContent>
                            </wps:txbx>
                            <wps:bodyPr rot="0" vert="horz" wrap="square" lIns="0" tIns="0" rIns="0" bIns="0" anchor="t" anchorCtr="0" upright="1">
                              <a:noAutofit/>
                            </wps:bodyPr>
                          </wps:wsp>
                          <wps:wsp>
                            <wps:cNvPr id="42" name="Rectangle 30"/>
                            <wps:cNvSpPr>
                              <a:spLocks noChangeArrowheads="1"/>
                            </wps:cNvSpPr>
                            <wps:spPr bwMode="auto">
                              <a:xfrm>
                                <a:off x="476" y="355"/>
                                <a:ext cx="81"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5AC8" w:rsidRDefault="00625AC8" w:rsidP="00AB7FE1">
                                  <w:proofErr w:type="spellStart"/>
                                  <w:proofErr w:type="gramStart"/>
                                  <w:r>
                                    <w:rPr>
                                      <w:i/>
                                      <w:iCs/>
                                      <w:color w:val="000000"/>
                                      <w:sz w:val="14"/>
                                      <w:szCs w:val="14"/>
                                    </w:rPr>
                                    <w:t>ij</w:t>
                                  </w:r>
                                  <w:proofErr w:type="spellEnd"/>
                                  <w:proofErr w:type="gramEnd"/>
                                </w:p>
                              </w:txbxContent>
                            </wps:txbx>
                            <wps:bodyPr rot="0" vert="horz" wrap="square" lIns="0" tIns="0" rIns="0" bIns="0" anchor="t" anchorCtr="0" upright="1">
                              <a:noAutofit/>
                            </wps:bodyPr>
                          </wps:wsp>
                          <wps:wsp>
                            <wps:cNvPr id="43" name="Rectangle 31"/>
                            <wps:cNvSpPr>
                              <a:spLocks noChangeArrowheads="1"/>
                            </wps:cNvSpPr>
                            <wps:spPr bwMode="auto">
                              <a:xfrm>
                                <a:off x="2441" y="206"/>
                                <a:ext cx="121"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5AC8" w:rsidRDefault="00625AC8" w:rsidP="00AB7FE1">
                                  <w:proofErr w:type="gramStart"/>
                                  <w:r>
                                    <w:rPr>
                                      <w:i/>
                                      <w:iCs/>
                                      <w:color w:val="000000"/>
                                      <w:sz w:val="24"/>
                                      <w:szCs w:val="24"/>
                                    </w:rPr>
                                    <w:t>p</w:t>
                                  </w:r>
                                  <w:proofErr w:type="gramEnd"/>
                                </w:p>
                              </w:txbxContent>
                            </wps:txbx>
                            <wps:bodyPr rot="0" vert="horz" wrap="square" lIns="0" tIns="0" rIns="0" bIns="0" anchor="t" anchorCtr="0" upright="1">
                              <a:noAutofit/>
                            </wps:bodyPr>
                          </wps:wsp>
                          <wps:wsp>
                            <wps:cNvPr id="44" name="Rectangle 32"/>
                            <wps:cNvSpPr>
                              <a:spLocks noChangeArrowheads="1"/>
                            </wps:cNvSpPr>
                            <wps:spPr bwMode="auto">
                              <a:xfrm>
                                <a:off x="1911" y="206"/>
                                <a:ext cx="121"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5AC8" w:rsidRDefault="00625AC8" w:rsidP="00AB7FE1">
                                  <w:proofErr w:type="gramStart"/>
                                  <w:r>
                                    <w:rPr>
                                      <w:i/>
                                      <w:iCs/>
                                      <w:color w:val="000000"/>
                                      <w:sz w:val="24"/>
                                      <w:szCs w:val="24"/>
                                    </w:rPr>
                                    <w:t>p</w:t>
                                  </w:r>
                                  <w:proofErr w:type="gramEnd"/>
                                </w:p>
                              </w:txbxContent>
                            </wps:txbx>
                            <wps:bodyPr rot="0" vert="horz" wrap="square" lIns="0" tIns="0" rIns="0" bIns="0" anchor="t" anchorCtr="0" upright="1">
                              <a:noAutofit/>
                            </wps:bodyPr>
                          </wps:wsp>
                          <wps:wsp>
                            <wps:cNvPr id="45" name="Rectangle 33"/>
                            <wps:cNvSpPr>
                              <a:spLocks noChangeArrowheads="1"/>
                            </wps:cNvSpPr>
                            <wps:spPr bwMode="auto">
                              <a:xfrm>
                                <a:off x="298" y="206"/>
                                <a:ext cx="187"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5AC8" w:rsidRDefault="00625AC8" w:rsidP="00AB7FE1">
                                  <w:r>
                                    <w:rPr>
                                      <w:i/>
                                      <w:iCs/>
                                      <w:color w:val="000000"/>
                                      <w:sz w:val="24"/>
                                      <w:szCs w:val="24"/>
                                    </w:rPr>
                                    <w:t>D</w:t>
                                  </w:r>
                                </w:p>
                              </w:txbxContent>
                            </wps:txbx>
                            <wps:bodyPr rot="0" vert="horz" wrap="square" lIns="0" tIns="0" rIns="0" bIns="0" anchor="t" anchorCtr="0" upright="1">
                              <a:noAutofit/>
                            </wps:bodyPr>
                          </wps:wsp>
                        </wpg:grpSp>
                        <wps:wsp>
                          <wps:cNvPr id="46" name="Rectangle 34"/>
                          <wps:cNvSpPr>
                            <a:spLocks noChangeArrowheads="1"/>
                          </wps:cNvSpPr>
                          <wps:spPr bwMode="auto">
                            <a:xfrm>
                              <a:off x="-1" y="119"/>
                              <a:ext cx="676" cy="4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Rectangle 35"/>
                          <wps:cNvSpPr>
                            <a:spLocks noChangeArrowheads="1"/>
                          </wps:cNvSpPr>
                          <wps:spPr bwMode="auto">
                            <a:xfrm>
                              <a:off x="144" y="214"/>
                              <a:ext cx="387"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5AC8" w:rsidRDefault="00625AC8" w:rsidP="00AB7FE1">
                                <w:r>
                                  <w:rPr>
                                    <w:rFonts w:ascii="Arial" w:hAnsi="Arial" w:cs="Arial"/>
                                    <w:color w:val="000000"/>
                                    <w:sz w:val="24"/>
                                    <w:szCs w:val="24"/>
                                  </w:rPr>
                                  <w:t>PSI</w:t>
                                </w:r>
                              </w:p>
                            </w:txbxContent>
                          </wps:txbx>
                          <wps:bodyPr rot="0" vert="horz" wrap="square" lIns="0" tIns="0" rIns="0" bIns="0" anchor="t" anchorCtr="0" upright="1">
                            <a:noAutofit/>
                          </wps:bodyPr>
                        </wps:wsp>
                      </wpg:wgp>
                    </wpc:wpc>
                  </a:graphicData>
                </a:graphic>
              </wp:anchor>
            </w:drawing>
          </mc:Choice>
          <mc:Fallback>
            <w:pict>
              <v:group w14:anchorId="1731C659" id="Canvas 48" o:spid="_x0000_s1026" editas="canvas" style="position:absolute;left:0;text-align:left;margin-left:126.35pt;margin-top:506.9pt;width:211.75pt;height:49.55pt;z-index:-251655168;mso-position-vertical-relative:page" coordsize="26892,6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6892;height:6292;visibility:visible;mso-wrap-style:square">
                  <v:fill o:detectmouseclick="t"/>
                  <v:path o:connecttype="none"/>
                </v:shape>
                <v:group id="Group 4" o:spid="_x0000_s1028" style="position:absolute;left:3356;width:22657;height:4679" coordorigin="-1,29" coordsize="3568,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Group 5" o:spid="_x0000_s1029" style="position:absolute;left:298;top:29;width:3269;height:676" coordorigin="298,29" coordsize="326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line id="Line 6" o:spid="_x0000_s1030" style="position:absolute;visibility:visible;mso-wrap-style:square" from="1853,190" to="1854,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" strokeweight=".5pt"/>
                    <v:line id="Line 7" o:spid="_x0000_s1031" style="position:absolute;visibility:visible;mso-wrap-style:square" from="2771,190" to="277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" strokeweight=".5pt"/>
                    <v:rect id="Rectangle 8" o:spid="_x0000_s1032" style="position:absolute;left:3072;top:206;width:495;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rsidR="00625AC8" w:rsidRDefault="00625AC8" w:rsidP="00AB7FE1">
                            <w:r>
                              <w:rPr>
                                <w:color w:val="000000"/>
                                <w:sz w:val="24"/>
                                <w:szCs w:val="24"/>
                              </w:rPr>
                              <w:t>100</w:t>
                            </w:r>
                          </w:p>
                        </w:txbxContent>
                      </v:textbox>
                    </v:rect>
                    <v:rect id="Rectangle 9" o:spid="_x0000_s1033" style="position:absolute;left:1428;top:206;width:121;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rsidR="00625AC8" w:rsidRDefault="00625AC8" w:rsidP="00AB7FE1">
                            <w:r>
                              <w:rPr>
                                <w:color w:val="000000"/>
                                <w:sz w:val="24"/>
                                <w:szCs w:val="24"/>
                              </w:rPr>
                              <w:t>5</w:t>
                            </w:r>
                          </w:p>
                        </w:txbxContent>
                      </v:textbox>
                    </v:rect>
                    <v:rect id="Rectangle 10" o:spid="_x0000_s1034" style="position:absolute;left:1368;top:206;width:61;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rsidR="00625AC8" w:rsidRDefault="00625AC8" w:rsidP="00AB7FE1">
                            <w:r>
                              <w:rPr>
                                <w:color w:val="000000"/>
                                <w:sz w:val="24"/>
                                <w:szCs w:val="24"/>
                              </w:rPr>
                              <w:t>.</w:t>
                            </w:r>
                          </w:p>
                        </w:txbxContent>
                      </v:textbox>
                    </v:rect>
                    <v:rect id="Rectangle 11" o:spid="_x0000_s1035" style="position:absolute;left:1248;top:206;width:121;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rsidR="00625AC8" w:rsidRDefault="00625AC8" w:rsidP="00AB7FE1">
                            <w:r>
                              <w:rPr>
                                <w:color w:val="000000"/>
                                <w:sz w:val="24"/>
                                <w:szCs w:val="24"/>
                              </w:rPr>
                              <w:t>0</w:t>
                            </w:r>
                          </w:p>
                        </w:txbxContent>
                      </v:textbox>
                    </v:rect>
                    <v:rect id="Rectangle 12" o:spid="_x0000_s1036" style="position:absolute;left:938;top:206;width:121;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rsidR="00625AC8" w:rsidRDefault="00625AC8" w:rsidP="00AB7FE1">
                            <w:r>
                              <w:rPr>
                                <w:color w:val="000000"/>
                                <w:sz w:val="24"/>
                                <w:szCs w:val="24"/>
                              </w:rPr>
                              <w:t>1</w:t>
                            </w:r>
                          </w:p>
                        </w:txbxContent>
                      </v:textbox>
                    </v:rect>
                    <v:rect id="Rectangle 13" o:spid="_x0000_s1037" style="position:absolute;left:1707;top:524;width:71;height: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rsidR="00625AC8" w:rsidRDefault="00625AC8" w:rsidP="00AB7FE1">
                            <w:r>
                              <w:rPr>
                                <w:color w:val="000000"/>
                                <w:sz w:val="14"/>
                                <w:szCs w:val="14"/>
                              </w:rPr>
                              <w:t>1</w:t>
                            </w:r>
                          </w:p>
                        </w:txbxContent>
                      </v:textbox>
                    </v:rect>
                    <v:rect id="Rectangle 14" o:spid="_x0000_s1038" style="position:absolute;left:2932;top:179;width:132;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rsidR="00625AC8" w:rsidRDefault="00625AC8" w:rsidP="00AB7FE1">
                            <w:r>
                              <w:rPr>
                                <w:rFonts w:ascii="Symbol" w:hAnsi="Symbol" w:cs="Symbol"/>
                                <w:color w:val="000000"/>
                                <w:sz w:val="24"/>
                                <w:szCs w:val="24"/>
                              </w:rPr>
                              <w:t></w:t>
                            </w:r>
                          </w:p>
                        </w:txbxContent>
                      </v:textbox>
                    </v:rect>
                    <v:rect id="Rectangle 15" o:spid="_x0000_s1039" style="position:absolute;left:2814;top:183;width:93;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rsidR="00625AC8" w:rsidRDefault="00625AC8" w:rsidP="00AB7FE1">
                            <w:r>
                              <w:rPr>
                                <w:rFonts w:ascii="Symbol" w:hAnsi="Symbol" w:cs="Symbol"/>
                                <w:color w:val="000000"/>
                                <w:sz w:val="24"/>
                                <w:szCs w:val="24"/>
                              </w:rPr>
                              <w:t></w:t>
                            </w:r>
                          </w:p>
                        </w:txbxContent>
                      </v:textbox>
                    </v:rect>
                    <v:rect id="Rectangle 16" o:spid="_x0000_s1040" style="position:absolute;left:2814;top:411;width:93;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rsidR="00625AC8" w:rsidRDefault="00625AC8" w:rsidP="00AB7FE1">
                            <w:r>
                              <w:rPr>
                                <w:rFonts w:ascii="Symbol" w:hAnsi="Symbol" w:cs="Symbol"/>
                                <w:color w:val="000000"/>
                                <w:sz w:val="24"/>
                                <w:szCs w:val="24"/>
                              </w:rPr>
                              <w:t></w:t>
                            </w:r>
                          </w:p>
                        </w:txbxContent>
                      </v:textbox>
                    </v:rect>
                    <v:rect id="Rectangle 17" o:spid="_x0000_s1041" style="position:absolute;left:2814;top:29;width:93;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rsidR="00625AC8" w:rsidRDefault="00625AC8" w:rsidP="00AB7FE1">
                            <w:r>
                              <w:rPr>
                                <w:rFonts w:ascii="Symbol" w:hAnsi="Symbol" w:cs="Symbol"/>
                                <w:color w:val="000000"/>
                                <w:sz w:val="24"/>
                                <w:szCs w:val="24"/>
                              </w:rPr>
                              <w:t></w:t>
                            </w:r>
                          </w:p>
                        </w:txbxContent>
                      </v:textbox>
                    </v:rect>
                    <v:rect id="Rectangle 18" o:spid="_x0000_s1042" style="position:absolute;left:844;top:183;width:93;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rsidR="00625AC8" w:rsidRDefault="00625AC8" w:rsidP="00AB7FE1">
                            <w:r>
                              <w:rPr>
                                <w:rFonts w:ascii="Symbol" w:hAnsi="Symbol" w:cs="Symbol"/>
                                <w:color w:val="000000"/>
                                <w:sz w:val="24"/>
                                <w:szCs w:val="24"/>
                              </w:rPr>
                              <w:t></w:t>
                            </w:r>
                          </w:p>
                        </w:txbxContent>
                      </v:textbox>
                    </v:rect>
                    <v:rect id="Rectangle 19" o:spid="_x0000_s1043" style="position:absolute;left:844;top:411;width:93;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rsidR="00625AC8" w:rsidRDefault="00625AC8" w:rsidP="00AB7FE1">
                            <w:r>
                              <w:rPr>
                                <w:rFonts w:ascii="Symbol" w:hAnsi="Symbol" w:cs="Symbol"/>
                                <w:color w:val="000000"/>
                                <w:sz w:val="24"/>
                                <w:szCs w:val="24"/>
                              </w:rPr>
                              <w:t></w:t>
                            </w:r>
                          </w:p>
                        </w:txbxContent>
                      </v:textbox>
                    </v:rect>
                    <v:rect id="Rectangle 20" o:spid="_x0000_s1044" style="position:absolute;left:844;top:29;width:93;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rsidR="00625AC8" w:rsidRDefault="00625AC8" w:rsidP="00AB7FE1">
                            <w:r>
                              <w:rPr>
                                <w:rFonts w:ascii="Symbol" w:hAnsi="Symbol" w:cs="Symbol"/>
                                <w:color w:val="000000"/>
                                <w:sz w:val="24"/>
                                <w:szCs w:val="24"/>
                              </w:rPr>
                              <w:t></w:t>
                            </w:r>
                          </w:p>
                        </w:txbxContent>
                      </v:textbox>
                    </v:rect>
                    <v:rect id="Rectangle 21" o:spid="_x0000_s1045" style="position:absolute;left:2238;top:179;width:132;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rsidR="00625AC8" w:rsidRDefault="00625AC8" w:rsidP="00AB7FE1">
                            <w:r>
                              <w:rPr>
                                <w:rFonts w:ascii="Symbol" w:hAnsi="Symbol" w:cs="Symbol"/>
                                <w:color w:val="000000"/>
                                <w:sz w:val="24"/>
                                <w:szCs w:val="24"/>
                              </w:rPr>
                              <w:t></w:t>
                            </w:r>
                          </w:p>
                        </w:txbxContent>
                      </v:textbox>
                    </v:rect>
                    <v:rect id="Rectangle 22" o:spid="_x0000_s1046" style="position:absolute;left:1078;top:179;width:132;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rsidR="00625AC8" w:rsidRDefault="00625AC8" w:rsidP="00AB7FE1">
                            <w:r>
                              <w:rPr>
                                <w:rFonts w:ascii="Symbol" w:hAnsi="Symbol" w:cs="Symbol"/>
                                <w:color w:val="000000"/>
                                <w:sz w:val="24"/>
                                <w:szCs w:val="24"/>
                              </w:rPr>
                              <w:t></w:t>
                            </w:r>
                          </w:p>
                        </w:txbxContent>
                      </v:textbox>
                    </v:rect>
                    <v:rect id="Rectangle 23" o:spid="_x0000_s1047" style="position:absolute;left:660;top:179;width:132;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rsidR="00625AC8" w:rsidRDefault="00625AC8" w:rsidP="00AB7FE1">
                            <w:r>
                              <w:rPr>
                                <w:rFonts w:ascii="Symbol" w:hAnsi="Symbol" w:cs="Symbol"/>
                                <w:color w:val="000000"/>
                                <w:sz w:val="24"/>
                                <w:szCs w:val="24"/>
                              </w:rPr>
                              <w:t></w:t>
                            </w:r>
                          </w:p>
                        </w:txbxContent>
                      </v:textbox>
                    </v:rect>
                    <v:rect id="Rectangle 24" o:spid="_x0000_s1048" style="position:absolute;left:1546;top:113;width:257;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rsidR="00625AC8" w:rsidRDefault="00625AC8" w:rsidP="00AB7FE1">
                            <w:r>
                              <w:rPr>
                                <w:rFonts w:ascii="Symbol" w:hAnsi="Symbol" w:cs="Symbol"/>
                                <w:color w:val="000000"/>
                                <w:sz w:val="36"/>
                                <w:szCs w:val="36"/>
                              </w:rPr>
                              <w:t></w:t>
                            </w:r>
                          </w:p>
                        </w:txbxContent>
                      </v:textbox>
                    </v:rect>
                    <v:rect id="Rectangle 25" o:spid="_x0000_s1049" style="position:absolute;left:1634;top:509;width:77;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625AC8" w:rsidRDefault="00625AC8" w:rsidP="00AB7FE1">
                            <w:r>
                              <w:rPr>
                                <w:rFonts w:ascii="Symbol" w:hAnsi="Symbol" w:cs="Symbol"/>
                                <w:color w:val="000000"/>
                                <w:sz w:val="14"/>
                                <w:szCs w:val="14"/>
                              </w:rPr>
                              <w:t></w:t>
                            </w:r>
                          </w:p>
                        </w:txbxContent>
                      </v:textbox>
                    </v:rect>
                    <v:rect id="Rectangle 26" o:spid="_x0000_s1050" style="position:absolute;left:1639;top:51;width:78;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625AC8" w:rsidRDefault="00625AC8" w:rsidP="00AB7FE1">
                            <w:proofErr w:type="gramStart"/>
                            <w:r>
                              <w:rPr>
                                <w:i/>
                                <w:iCs/>
                                <w:color w:val="000000"/>
                                <w:sz w:val="14"/>
                                <w:szCs w:val="14"/>
                              </w:rPr>
                              <w:t>n</w:t>
                            </w:r>
                            <w:proofErr w:type="gramEnd"/>
                          </w:p>
                        </w:txbxContent>
                      </v:textbox>
                    </v:rect>
                    <v:rect id="Rectangle 27" o:spid="_x0000_s1051" style="position:absolute;left:1581;top:524;width:42;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625AC8" w:rsidRDefault="00625AC8" w:rsidP="00AB7FE1">
                            <w:proofErr w:type="spellStart"/>
                            <w:proofErr w:type="gramStart"/>
                            <w:r>
                              <w:rPr>
                                <w:i/>
                                <w:iCs/>
                                <w:color w:val="000000"/>
                                <w:sz w:val="14"/>
                                <w:szCs w:val="14"/>
                              </w:rPr>
                              <w:t>i</w:t>
                            </w:r>
                            <w:proofErr w:type="spellEnd"/>
                            <w:proofErr w:type="gramEnd"/>
                          </w:p>
                        </w:txbxContent>
                      </v:textbox>
                    </v:rect>
                    <v:rect id="Rectangle 28" o:spid="_x0000_s1052" style="position:absolute;left:2604;top:355;width:103;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rsidR="00625AC8" w:rsidRDefault="00625AC8" w:rsidP="00AB7FE1">
                            <w:proofErr w:type="spellStart"/>
                            <w:proofErr w:type="gramStart"/>
                            <w:r>
                              <w:rPr>
                                <w:i/>
                                <w:iCs/>
                                <w:color w:val="000000"/>
                                <w:sz w:val="14"/>
                                <w:szCs w:val="14"/>
                              </w:rPr>
                              <w:t>jk</w:t>
                            </w:r>
                            <w:proofErr w:type="spellEnd"/>
                            <w:proofErr w:type="gramEnd"/>
                          </w:p>
                        </w:txbxContent>
                      </v:textbox>
                    </v:rect>
                    <v:rect id="Rectangle 29" o:spid="_x0000_s1053" style="position:absolute;left:2044;top:355;width:103;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625AC8" w:rsidRDefault="00625AC8" w:rsidP="00AB7FE1">
                            <w:proofErr w:type="spellStart"/>
                            <w:proofErr w:type="gramStart"/>
                            <w:r>
                              <w:rPr>
                                <w:i/>
                                <w:iCs/>
                                <w:color w:val="000000"/>
                                <w:sz w:val="14"/>
                                <w:szCs w:val="14"/>
                              </w:rPr>
                              <w:t>ik</w:t>
                            </w:r>
                            <w:proofErr w:type="spellEnd"/>
                            <w:proofErr w:type="gramEnd"/>
                          </w:p>
                        </w:txbxContent>
                      </v:textbox>
                    </v:rect>
                    <v:rect id="Rectangle 30" o:spid="_x0000_s1054" style="position:absolute;left:476;top:355;width:81;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625AC8" w:rsidRDefault="00625AC8" w:rsidP="00AB7FE1">
                            <w:proofErr w:type="spellStart"/>
                            <w:proofErr w:type="gramStart"/>
                            <w:r>
                              <w:rPr>
                                <w:i/>
                                <w:iCs/>
                                <w:color w:val="000000"/>
                                <w:sz w:val="14"/>
                                <w:szCs w:val="14"/>
                              </w:rPr>
                              <w:t>ij</w:t>
                            </w:r>
                            <w:proofErr w:type="spellEnd"/>
                            <w:proofErr w:type="gramEnd"/>
                          </w:p>
                        </w:txbxContent>
                      </v:textbox>
                    </v:rect>
                    <v:rect id="Rectangle 31" o:spid="_x0000_s1055" style="position:absolute;left:2441;top:206;width:121;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rsidR="00625AC8" w:rsidRDefault="00625AC8" w:rsidP="00AB7FE1">
                            <w:proofErr w:type="gramStart"/>
                            <w:r>
                              <w:rPr>
                                <w:i/>
                                <w:iCs/>
                                <w:color w:val="000000"/>
                                <w:sz w:val="24"/>
                                <w:szCs w:val="24"/>
                              </w:rPr>
                              <w:t>p</w:t>
                            </w:r>
                            <w:proofErr w:type="gramEnd"/>
                          </w:p>
                        </w:txbxContent>
                      </v:textbox>
                    </v:rect>
                    <v:rect id="Rectangle 32" o:spid="_x0000_s1056" style="position:absolute;left:1911;top:206;width:121;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625AC8" w:rsidRDefault="00625AC8" w:rsidP="00AB7FE1">
                            <w:proofErr w:type="gramStart"/>
                            <w:r>
                              <w:rPr>
                                <w:i/>
                                <w:iCs/>
                                <w:color w:val="000000"/>
                                <w:sz w:val="24"/>
                                <w:szCs w:val="24"/>
                              </w:rPr>
                              <w:t>p</w:t>
                            </w:r>
                            <w:proofErr w:type="gramEnd"/>
                          </w:p>
                        </w:txbxContent>
                      </v:textbox>
                    </v:rect>
                    <v:rect id="Rectangle 33" o:spid="_x0000_s1057" style="position:absolute;left:298;top:206;width:187;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625AC8" w:rsidRDefault="00625AC8" w:rsidP="00AB7FE1">
                            <w:r>
                              <w:rPr>
                                <w:i/>
                                <w:iCs/>
                                <w:color w:val="000000"/>
                                <w:sz w:val="24"/>
                                <w:szCs w:val="24"/>
                              </w:rPr>
                              <w:t>D</w:t>
                            </w:r>
                          </w:p>
                        </w:txbxContent>
                      </v:textbox>
                    </v:rect>
                  </v:group>
                  <v:rect id="Rectangle 34" o:spid="_x0000_s1058" style="position:absolute;left:-1;top:119;width:676;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" stroked="f"/>
                  <v:rect id="Rectangle 35" o:spid="_x0000_s1059" style="position:absolute;left:144;top:214;width:387;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rsidR="00625AC8" w:rsidRDefault="00625AC8" w:rsidP="00AB7FE1">
                          <w:r>
                            <w:rPr>
                              <w:rFonts w:ascii="Arial" w:hAnsi="Arial" w:cs="Arial"/>
                              <w:color w:val="000000"/>
                              <w:sz w:val="24"/>
                              <w:szCs w:val="24"/>
                            </w:rPr>
                            <w:t>PSI</w:t>
                          </w:r>
                        </w:p>
                      </w:txbxContent>
                    </v:textbox>
                  </v:rect>
                </v:group>
                <w10:wrap type="tight" anchory="page"/>
              </v:group>
            </w:pict>
          </mc:Fallback>
        </mc:AlternateContent>
      </w:r>
    </w:p>
    <w:p w:rsidR="00AB7FE1" w:rsidRDefault="00AB7FE1" w:rsidP="00AB7FE1">
      <w:pPr>
        <w:spacing w:line="480" w:lineRule="auto"/>
        <w:rPr>
          <w:rFonts w:ascii="Times New Roman" w:eastAsia="Times New Roman" w:hAnsi="Times New Roman" w:cs="Times New Roman"/>
          <w:sz w:val="24"/>
          <w:szCs w:val="24"/>
        </w:rPr>
      </w:pPr>
    </w:p>
    <w:p w:rsidR="00D23298" w:rsidRPr="00D23298" w:rsidRDefault="00AB7FE1" w:rsidP="00D23298">
      <w:pPr>
        <w:spacing w:line="480" w:lineRule="auto"/>
        <w:ind w:firstLine="720"/>
        <w:rPr>
          <w:rFonts w:ascii="Times New Roman" w:eastAsia="Times New Roman" w:hAnsi="Times New Roman" w:cs="Times New Roman"/>
          <w:color w:val="202124"/>
          <w:sz w:val="24"/>
          <w:szCs w:val="24"/>
          <w:highlight w:val="white"/>
        </w:rPr>
      </w:pPr>
      <w:r w:rsidRPr="00D23298">
        <w:rPr>
          <w:rFonts w:ascii="Times New Roman" w:eastAsia="Times New Roman" w:hAnsi="Times New Roman" w:cs="Times New Roman"/>
          <w:color w:val="202124"/>
          <w:sz w:val="24"/>
          <w:szCs w:val="24"/>
          <w:highlight w:val="white"/>
        </w:rPr>
        <w:t xml:space="preserve">where </w:t>
      </w:r>
      <w:proofErr w:type="spellStart"/>
      <w:r w:rsidRPr="00D23298">
        <w:rPr>
          <w:rFonts w:ascii="Times New Roman" w:eastAsia="Times New Roman" w:hAnsi="Times New Roman" w:cs="Times New Roman"/>
          <w:color w:val="202124"/>
          <w:sz w:val="24"/>
          <w:szCs w:val="24"/>
          <w:highlight w:val="white"/>
        </w:rPr>
        <w:t>pik</w:t>
      </w:r>
      <w:proofErr w:type="spellEnd"/>
      <w:r w:rsidRPr="00D23298">
        <w:rPr>
          <w:rFonts w:ascii="Times New Roman" w:eastAsia="Times New Roman" w:hAnsi="Times New Roman" w:cs="Times New Roman"/>
          <w:color w:val="202124"/>
          <w:sz w:val="24"/>
          <w:szCs w:val="24"/>
          <w:highlight w:val="white"/>
        </w:rPr>
        <w:t xml:space="preserve"> is the proportion by weight of prey item k found in the diet of predator </w:t>
      </w:r>
      <w:proofErr w:type="spellStart"/>
      <w:r w:rsidRPr="00D23298">
        <w:rPr>
          <w:rFonts w:ascii="Times New Roman" w:eastAsia="Times New Roman" w:hAnsi="Times New Roman" w:cs="Times New Roman"/>
          <w:color w:val="202124"/>
          <w:sz w:val="24"/>
          <w:szCs w:val="24"/>
          <w:highlight w:val="white"/>
        </w:rPr>
        <w:t>i</w:t>
      </w:r>
      <w:proofErr w:type="spellEnd"/>
      <w:r w:rsidRPr="00D23298">
        <w:rPr>
          <w:rFonts w:ascii="Times New Roman" w:eastAsia="Times New Roman" w:hAnsi="Times New Roman" w:cs="Times New Roman"/>
          <w:color w:val="202124"/>
          <w:sz w:val="24"/>
          <w:szCs w:val="24"/>
          <w:highlight w:val="white"/>
        </w:rPr>
        <w:t xml:space="preserve">, </w:t>
      </w:r>
      <w:proofErr w:type="spellStart"/>
      <w:r w:rsidRPr="00D23298">
        <w:rPr>
          <w:rFonts w:ascii="Times New Roman" w:eastAsia="Times New Roman" w:hAnsi="Times New Roman" w:cs="Times New Roman"/>
          <w:color w:val="202124"/>
          <w:sz w:val="24"/>
          <w:szCs w:val="24"/>
          <w:highlight w:val="white"/>
        </w:rPr>
        <w:t>pjk</w:t>
      </w:r>
      <w:proofErr w:type="spellEnd"/>
      <w:r w:rsidRPr="00D23298">
        <w:rPr>
          <w:rFonts w:ascii="Times New Roman" w:eastAsia="Times New Roman" w:hAnsi="Times New Roman" w:cs="Times New Roman"/>
          <w:color w:val="202124"/>
          <w:sz w:val="24"/>
          <w:szCs w:val="24"/>
          <w:highlight w:val="white"/>
        </w:rPr>
        <w:t xml:space="preserve"> is the proportion by weight of prey item k found in the diet of predator j, and n is the total number of prey categories. PSI values of 0% represent no overlap in diets, and 100% complete overlap. Overlap values between  0 and 24% indicate low similarity, moderate diet overlap is between 25-49%, high = 50-74%, and very high = 75-100% </w:t>
      </w:r>
      <w:r w:rsidR="00FA3640" w:rsidRPr="00D23298">
        <w:rPr>
          <w:rFonts w:ascii="Times New Roman" w:eastAsia="Times New Roman" w:hAnsi="Times New Roman" w:cs="Times New Roman"/>
          <w:color w:val="202124"/>
          <w:sz w:val="24"/>
          <w:szCs w:val="24"/>
          <w:highlight w:val="white"/>
        </w:rPr>
        <w:fldChar w:fldCharType="begin"/>
      </w:r>
      <w:r w:rsidR="00FA3640" w:rsidRPr="00D23298">
        <w:rPr>
          <w:rFonts w:ascii="Times New Roman" w:eastAsia="Times New Roman" w:hAnsi="Times New Roman" w:cs="Times New Roman"/>
          <w:color w:val="202124"/>
          <w:sz w:val="24"/>
          <w:szCs w:val="24"/>
          <w:highlight w:val="white"/>
        </w:rPr>
        <w:instrText xml:space="preserve"> ADDIN EN.CITE &lt;EndNote&gt;&lt;Cite&gt;&lt;Author&gt;Buckley&lt;/Author&gt;&lt;Year&gt;1999&lt;/Year&gt;&lt;RecNum&gt;811&lt;/RecNum&gt;&lt;DisplayText&gt;(Buckley et al. 1999)&lt;/DisplayText&gt;&lt;record&gt;&lt;rec-number&gt;811&lt;/rec-number&gt;&lt;foreign-keys&gt;&lt;key app="EN" db-id="5wp0902f4ps0pievt9jpevac5p9esse05tdz" timestamp="1676574016"&gt;811&lt;/key&gt;&lt;/foreign-keys&gt;&lt;ref-type name="Journal Article"&gt;17&lt;/ref-type&gt;&lt;contributors&gt;&lt;authors&gt;&lt;author&gt;Buckley, TW&lt;/author&gt;&lt;author&gt;Tyler, GE&lt;/author&gt;&lt;author&gt;Smith, DM&lt;/author&gt;&lt;author&gt;Livingston, PA&lt;/author&gt;&lt;/authors&gt;&lt;/contributors&gt;&lt;titles&gt;&lt;title&gt;Food habits of some commercially important groundfish off the coasts of California, Oregon, Washington, and British Columbia&lt;/title&gt;&lt;secondary-title&gt;NOAA Technical Memorandum NMFS-AFSC&lt;/secondary-title&gt;&lt;/titles&gt;&lt;periodical&gt;&lt;full-title&gt;NOAA Technical Memorandum NMFS-AFSC&lt;/full-title&gt;&lt;/periodical&gt;&lt;pages&gt;173&lt;/pages&gt;&lt;volume&gt;102&lt;/volume&gt;&lt;dates&gt;&lt;year&gt;1999&lt;/year&gt;&lt;/dates&gt;&lt;urls&gt;&lt;/urls&gt;&lt;/record&gt;&lt;/Cite&gt;&lt;/EndNote&gt;</w:instrText>
      </w:r>
      <w:r w:rsidR="00FA3640" w:rsidRPr="00D23298">
        <w:rPr>
          <w:rFonts w:ascii="Times New Roman" w:eastAsia="Times New Roman" w:hAnsi="Times New Roman" w:cs="Times New Roman"/>
          <w:color w:val="202124"/>
          <w:sz w:val="24"/>
          <w:szCs w:val="24"/>
          <w:highlight w:val="white"/>
        </w:rPr>
        <w:fldChar w:fldCharType="separate"/>
      </w:r>
      <w:r w:rsidR="00FA3640" w:rsidRPr="00D23298">
        <w:rPr>
          <w:rFonts w:ascii="Times New Roman" w:eastAsia="Times New Roman" w:hAnsi="Times New Roman" w:cs="Times New Roman"/>
          <w:color w:val="202124"/>
          <w:sz w:val="24"/>
          <w:szCs w:val="24"/>
          <w:highlight w:val="white"/>
        </w:rPr>
        <w:t>(Buckley et al. 1999)</w:t>
      </w:r>
      <w:r w:rsidR="00FA3640" w:rsidRPr="00D23298">
        <w:rPr>
          <w:rFonts w:ascii="Times New Roman" w:eastAsia="Times New Roman" w:hAnsi="Times New Roman" w:cs="Times New Roman"/>
          <w:color w:val="202124"/>
          <w:sz w:val="24"/>
          <w:szCs w:val="24"/>
          <w:highlight w:val="white"/>
        </w:rPr>
        <w:fldChar w:fldCharType="end"/>
      </w:r>
      <w:r w:rsidRPr="00D23298">
        <w:rPr>
          <w:rFonts w:ascii="Times New Roman" w:eastAsia="Times New Roman" w:hAnsi="Times New Roman" w:cs="Times New Roman"/>
          <w:color w:val="202124"/>
          <w:sz w:val="24"/>
          <w:szCs w:val="24"/>
          <w:highlight w:val="white"/>
        </w:rPr>
        <w:t>.</w:t>
      </w:r>
      <w:r w:rsidR="00D23298" w:rsidRPr="00D23298">
        <w:rPr>
          <w:rFonts w:ascii="Times New Roman" w:eastAsia="Times New Roman" w:hAnsi="Times New Roman" w:cs="Times New Roman"/>
          <w:color w:val="202124"/>
          <w:sz w:val="24"/>
          <w:szCs w:val="24"/>
          <w:highlight w:val="white"/>
        </w:rPr>
        <w:t xml:space="preserve"> </w:t>
      </w:r>
    </w:p>
    <w:p w:rsidR="00A15B5A" w:rsidRDefault="00101C88">
      <w:pPr>
        <w:spacing w:line="480" w:lineRule="auto"/>
        <w:ind w:firstLine="72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lastRenderedPageBreak/>
        <w:t xml:space="preserve">To analyze the juvenile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diets for ontogenetic shifts in diets, the fish were separated into 10 mm size bins. The three smallest size bins represented the fewest fish and were merged into one bin (60-89 mm; n = 11). Bray-Curtis similarity matrix on overall averaged size</w:t>
      </w:r>
      <w:r w:rsidR="00685BF6">
        <w:rPr>
          <w:rFonts w:ascii="Times New Roman" w:eastAsia="Times New Roman" w:hAnsi="Times New Roman" w:cs="Times New Roman"/>
          <w:color w:val="202124"/>
          <w:sz w:val="24"/>
          <w:szCs w:val="24"/>
          <w:highlight w:val="white"/>
        </w:rPr>
        <w:t>-</w:t>
      </w:r>
      <w:r>
        <w:rPr>
          <w:rFonts w:ascii="Times New Roman" w:eastAsia="Times New Roman" w:hAnsi="Times New Roman" w:cs="Times New Roman"/>
          <w:color w:val="202124"/>
          <w:sz w:val="24"/>
          <w:szCs w:val="24"/>
          <w:highlight w:val="white"/>
        </w:rPr>
        <w:t>based diets was performed followed by cluster analysis to visually display the size</w:t>
      </w:r>
      <w:r w:rsidR="00685BF6">
        <w:rPr>
          <w:rFonts w:ascii="Times New Roman" w:eastAsia="Times New Roman" w:hAnsi="Times New Roman" w:cs="Times New Roman"/>
          <w:color w:val="202124"/>
          <w:sz w:val="24"/>
          <w:szCs w:val="24"/>
          <w:highlight w:val="white"/>
        </w:rPr>
        <w:t>-</w:t>
      </w:r>
      <w:r>
        <w:rPr>
          <w:rFonts w:ascii="Times New Roman" w:eastAsia="Times New Roman" w:hAnsi="Times New Roman" w:cs="Times New Roman"/>
          <w:color w:val="202124"/>
          <w:sz w:val="24"/>
          <w:szCs w:val="24"/>
          <w:highlight w:val="white"/>
        </w:rPr>
        <w:t xml:space="preserve">based diets (not shown) and </w:t>
      </w:r>
      <w:r w:rsidR="00F60051">
        <w:rPr>
          <w:rFonts w:ascii="Times New Roman" w:eastAsia="Times New Roman" w:hAnsi="Times New Roman" w:cs="Times New Roman"/>
          <w:color w:val="202124"/>
          <w:sz w:val="24"/>
          <w:szCs w:val="24"/>
          <w:highlight w:val="white"/>
        </w:rPr>
        <w:t>Similarity Profile (</w:t>
      </w:r>
      <w:r>
        <w:rPr>
          <w:rFonts w:ascii="Times New Roman" w:eastAsia="Times New Roman" w:hAnsi="Times New Roman" w:cs="Times New Roman"/>
          <w:color w:val="202124"/>
          <w:sz w:val="24"/>
          <w:szCs w:val="24"/>
          <w:highlight w:val="white"/>
        </w:rPr>
        <w:t>SIMPROF</w:t>
      </w:r>
      <w:r w:rsidR="00F60051">
        <w:rPr>
          <w:rFonts w:ascii="Times New Roman" w:eastAsia="Times New Roman" w:hAnsi="Times New Roman" w:cs="Times New Roman"/>
          <w:color w:val="202124"/>
          <w:sz w:val="24"/>
          <w:szCs w:val="24"/>
          <w:highlight w:val="white"/>
        </w:rPr>
        <w:t>) analysis</w:t>
      </w:r>
      <w:r w:rsidR="00685BF6">
        <w:rPr>
          <w:rFonts w:ascii="Times New Roman" w:eastAsia="Times New Roman" w:hAnsi="Times New Roman" w:cs="Times New Roman"/>
          <w:color w:val="202124"/>
          <w:sz w:val="24"/>
          <w:szCs w:val="24"/>
          <w:highlight w:val="white"/>
        </w:rPr>
        <w:t>,</w:t>
      </w:r>
      <w:r>
        <w:rPr>
          <w:rFonts w:ascii="Times New Roman" w:eastAsia="Times New Roman" w:hAnsi="Times New Roman" w:cs="Times New Roman"/>
          <w:color w:val="202124"/>
          <w:sz w:val="24"/>
          <w:szCs w:val="24"/>
          <w:highlight w:val="white"/>
        </w:rPr>
        <w:t xml:space="preserve"> which tested for significant differences (P &lt; 0.05). </w:t>
      </w:r>
      <w:r w:rsidR="00F60051">
        <w:rPr>
          <w:rFonts w:ascii="Times New Roman" w:eastAsia="Times New Roman" w:hAnsi="Times New Roman" w:cs="Times New Roman"/>
          <w:color w:val="202124"/>
          <w:sz w:val="24"/>
          <w:szCs w:val="24"/>
          <w:highlight w:val="white"/>
        </w:rPr>
        <w:t>Similarity percentages (</w:t>
      </w:r>
      <w:r>
        <w:rPr>
          <w:rFonts w:ascii="Times New Roman" w:eastAsia="Times New Roman" w:hAnsi="Times New Roman" w:cs="Times New Roman"/>
          <w:color w:val="202124"/>
          <w:sz w:val="24"/>
          <w:szCs w:val="24"/>
          <w:highlight w:val="white"/>
        </w:rPr>
        <w:t>SIMPER</w:t>
      </w:r>
      <w:r w:rsidR="00F60051">
        <w:rPr>
          <w:rFonts w:ascii="Times New Roman" w:eastAsia="Times New Roman" w:hAnsi="Times New Roman" w:cs="Times New Roman"/>
          <w:color w:val="202124"/>
          <w:sz w:val="24"/>
          <w:szCs w:val="24"/>
          <w:highlight w:val="white"/>
        </w:rPr>
        <w:t>)</w:t>
      </w:r>
      <w:r>
        <w:rPr>
          <w:rFonts w:ascii="Times New Roman" w:eastAsia="Times New Roman" w:hAnsi="Times New Roman" w:cs="Times New Roman"/>
          <w:color w:val="202124"/>
          <w:sz w:val="24"/>
          <w:szCs w:val="24"/>
          <w:highlight w:val="white"/>
        </w:rPr>
        <w:t xml:space="preserve"> analysis was then used to identify similarity percentages of any decimating p</w:t>
      </w:r>
      <w:r w:rsidR="00F8563E">
        <w:rPr>
          <w:rFonts w:ascii="Times New Roman" w:eastAsia="Times New Roman" w:hAnsi="Times New Roman" w:cs="Times New Roman"/>
          <w:color w:val="202124"/>
          <w:sz w:val="24"/>
          <w:szCs w:val="24"/>
          <w:highlight w:val="white"/>
        </w:rPr>
        <w:t xml:space="preserve">rey between significant clusters </w:t>
      </w:r>
      <w:r w:rsidR="00F8563E">
        <w:rPr>
          <w:rFonts w:ascii="Times New Roman" w:eastAsia="Times New Roman" w:hAnsi="Times New Roman" w:cs="Times New Roman"/>
          <w:color w:val="202124"/>
          <w:sz w:val="24"/>
          <w:szCs w:val="24"/>
          <w:highlight w:val="white"/>
        </w:rPr>
        <w:fldChar w:fldCharType="begin"/>
      </w:r>
      <w:r w:rsidR="00F8563E">
        <w:rPr>
          <w:rFonts w:ascii="Times New Roman" w:eastAsia="Times New Roman" w:hAnsi="Times New Roman" w:cs="Times New Roman"/>
          <w:color w:val="202124"/>
          <w:sz w:val="24"/>
          <w:szCs w:val="24"/>
          <w:highlight w:val="white"/>
        </w:rPr>
        <w:instrText xml:space="preserve"> ADDIN EN.CITE &lt;EndNote&gt;&lt;Cite&gt;&lt;Author&gt;Clarke&lt;/Author&gt;&lt;Year&gt;1993&lt;/Year&gt;&lt;RecNum&gt;822&lt;/RecNum&gt;&lt;DisplayText&gt;(Clarke 1993)&lt;/DisplayText&gt;&lt;record&gt;&lt;rec-number&gt;822&lt;/rec-number&gt;&lt;foreign-keys&gt;&lt;key app="EN" db-id="5wp0902f4ps0pievt9jpevac5p9esse05tdz" timestamp="1676581350"&gt;822&lt;/key&gt;&lt;/foreign-keys&gt;&lt;ref-type name="Journal Article"&gt;17&lt;/ref-type&gt;&lt;contributors&gt;&lt;authors&gt;&lt;author&gt;Clarke, K Robert&lt;/author&gt;&lt;/authors&gt;&lt;/contributors&gt;&lt;titles&gt;&lt;title&gt;Non‐parametric multivariate analyses of changes in community structure&lt;/title&gt;&lt;secondary-title&gt;Australian journal of ecology&lt;/secondary-title&gt;&lt;/titles&gt;&lt;periodical&gt;&lt;full-title&gt;Australian Journal of Ecology&lt;/full-title&gt;&lt;abbr-1&gt;Aust. J. Ecol.&lt;/abbr-1&gt;&lt;/periodical&gt;&lt;pages&gt;117-143&lt;/pages&gt;&lt;volume&gt;18&lt;/volume&gt;&lt;number&gt;1&lt;/number&gt;&lt;dates&gt;&lt;year&gt;1993&lt;/year&gt;&lt;/dates&gt;&lt;isbn&gt;0307-692X&lt;/isbn&gt;&lt;urls&gt;&lt;/urls&gt;&lt;/record&gt;&lt;/Cite&gt;&lt;/EndNote&gt;</w:instrText>
      </w:r>
      <w:r w:rsidR="00F8563E">
        <w:rPr>
          <w:rFonts w:ascii="Times New Roman" w:eastAsia="Times New Roman" w:hAnsi="Times New Roman" w:cs="Times New Roman"/>
          <w:color w:val="202124"/>
          <w:sz w:val="24"/>
          <w:szCs w:val="24"/>
          <w:highlight w:val="white"/>
        </w:rPr>
        <w:fldChar w:fldCharType="separate"/>
      </w:r>
      <w:r w:rsidR="00F8563E">
        <w:rPr>
          <w:rFonts w:ascii="Times New Roman" w:eastAsia="Times New Roman" w:hAnsi="Times New Roman" w:cs="Times New Roman"/>
          <w:noProof/>
          <w:color w:val="202124"/>
          <w:sz w:val="24"/>
          <w:szCs w:val="24"/>
          <w:highlight w:val="white"/>
        </w:rPr>
        <w:t>(Clarke 1993)</w:t>
      </w:r>
      <w:r w:rsidR="00F8563E">
        <w:rPr>
          <w:rFonts w:ascii="Times New Roman" w:eastAsia="Times New Roman" w:hAnsi="Times New Roman" w:cs="Times New Roman"/>
          <w:color w:val="202124"/>
          <w:sz w:val="24"/>
          <w:szCs w:val="24"/>
          <w:highlight w:val="white"/>
        </w:rPr>
        <w:fldChar w:fldCharType="end"/>
      </w:r>
      <w:r>
        <w:rPr>
          <w:rFonts w:ascii="Times New Roman" w:eastAsia="Times New Roman" w:hAnsi="Times New Roman" w:cs="Times New Roman"/>
          <w:color w:val="202124"/>
          <w:sz w:val="24"/>
          <w:szCs w:val="24"/>
          <w:highlight w:val="white"/>
        </w:rPr>
        <w:t xml:space="preserve">. </w:t>
      </w:r>
      <w:r w:rsidR="00AB7FE1">
        <w:rPr>
          <w:rFonts w:ascii="Times New Roman" w:eastAsia="Times New Roman" w:hAnsi="Times New Roman" w:cs="Times New Roman"/>
          <w:color w:val="202124"/>
          <w:sz w:val="24"/>
          <w:szCs w:val="24"/>
          <w:highlight w:val="white"/>
        </w:rPr>
        <w:t xml:space="preserve">Only the </w:t>
      </w:r>
      <w:r w:rsidR="000627E2">
        <w:rPr>
          <w:rFonts w:ascii="Times New Roman" w:eastAsia="Times New Roman" w:hAnsi="Times New Roman" w:cs="Times New Roman"/>
          <w:color w:val="202124"/>
          <w:sz w:val="24"/>
          <w:szCs w:val="24"/>
          <w:highlight w:val="white"/>
        </w:rPr>
        <w:t>Sablefish</w:t>
      </w:r>
      <w:r w:rsidR="00AB7FE1">
        <w:rPr>
          <w:rFonts w:ascii="Times New Roman" w:eastAsia="Times New Roman" w:hAnsi="Times New Roman" w:cs="Times New Roman"/>
          <w:color w:val="202124"/>
          <w:sz w:val="24"/>
          <w:szCs w:val="24"/>
          <w:highlight w:val="white"/>
        </w:rPr>
        <w:t xml:space="preserve"> were analyzed for size-based diet differences. </w:t>
      </w:r>
    </w:p>
    <w:p w:rsidR="00A15B5A" w:rsidRDefault="00101C88" w:rsidP="00AB7FE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202124"/>
          <w:sz w:val="24"/>
          <w:szCs w:val="24"/>
          <w:highlight w:val="white"/>
        </w:rPr>
        <w:t xml:space="preserve">Standardized stomach fullness was calculated </w:t>
      </w:r>
      <w:r w:rsidR="00964FDD">
        <w:rPr>
          <w:rFonts w:ascii="Times New Roman" w:eastAsia="Times New Roman" w:hAnsi="Times New Roman" w:cs="Times New Roman"/>
          <w:color w:val="202124"/>
          <w:sz w:val="24"/>
          <w:szCs w:val="24"/>
          <w:highlight w:val="white"/>
        </w:rPr>
        <w:t xml:space="preserve">by dividing </w:t>
      </w:r>
      <w:r>
        <w:rPr>
          <w:rFonts w:ascii="Times New Roman" w:eastAsia="Times New Roman" w:hAnsi="Times New Roman" w:cs="Times New Roman"/>
          <w:color w:val="202124"/>
          <w:sz w:val="24"/>
          <w:szCs w:val="24"/>
          <w:highlight w:val="white"/>
        </w:rPr>
        <w:t xml:space="preserve">the stomach content weight by the total fish weight minus the stomach content weight. The prey (length in mm) to predator (fork length in mm) length was calculated as a ratio. Both standardized stomach fullness and prey-predator length ratio were tested for differences between juvenile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and juvenile salmon using the </w:t>
      </w:r>
      <w:proofErr w:type="spellStart"/>
      <w:r>
        <w:rPr>
          <w:rFonts w:ascii="Times New Roman" w:eastAsia="Times New Roman" w:hAnsi="Times New Roman" w:cs="Times New Roman"/>
          <w:color w:val="202124"/>
          <w:sz w:val="24"/>
          <w:szCs w:val="24"/>
          <w:highlight w:val="white"/>
        </w:rPr>
        <w:t>Kruskal</w:t>
      </w:r>
      <w:proofErr w:type="spellEnd"/>
      <w:r>
        <w:rPr>
          <w:rFonts w:ascii="Times New Roman" w:eastAsia="Times New Roman" w:hAnsi="Times New Roman" w:cs="Times New Roman"/>
          <w:color w:val="202124"/>
          <w:sz w:val="24"/>
          <w:szCs w:val="24"/>
          <w:highlight w:val="white"/>
        </w:rPr>
        <w:t xml:space="preserve">-Wallis test (P &lt; 0.05) as well as the difference in stomach fullness between salmon at stations where juvenile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were present or absent. </w:t>
      </w:r>
      <w:r w:rsidR="00F10650">
        <w:rPr>
          <w:rFonts w:ascii="Times New Roman" w:eastAsia="Times New Roman" w:hAnsi="Times New Roman" w:cs="Times New Roman"/>
          <w:color w:val="202124"/>
          <w:sz w:val="24"/>
          <w:szCs w:val="24"/>
        </w:rPr>
        <w:t xml:space="preserve">All </w:t>
      </w:r>
      <w:r w:rsidR="00F10650" w:rsidRPr="00D23298">
        <w:rPr>
          <w:rFonts w:ascii="Times New Roman" w:eastAsia="Times New Roman" w:hAnsi="Times New Roman" w:cs="Times New Roman"/>
          <w:color w:val="202124"/>
          <w:sz w:val="24"/>
          <w:szCs w:val="24"/>
          <w:highlight w:val="white"/>
        </w:rPr>
        <w:t>figures were created using the R package ‘ggplot2’.</w:t>
      </w:r>
    </w:p>
    <w:p w:rsidR="00A15B5A" w:rsidRDefault="00101C88">
      <w:pPr>
        <w:pStyle w:val="Heading1"/>
      </w:pPr>
      <w:r>
        <w:t>Results</w:t>
      </w:r>
    </w:p>
    <w:p w:rsidR="00A15B5A" w:rsidRDefault="00101C88">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Juvenile </w:t>
      </w:r>
      <w:r w:rsidR="000627E2">
        <w:rPr>
          <w:rFonts w:ascii="Times New Roman" w:eastAsia="Times New Roman" w:hAnsi="Times New Roman" w:cs="Times New Roman"/>
          <w:color w:val="000000"/>
          <w:sz w:val="24"/>
          <w:szCs w:val="24"/>
        </w:rPr>
        <w:t>Sablefish</w:t>
      </w:r>
      <w:r w:rsidR="00B3307B">
        <w:rPr>
          <w:rFonts w:ascii="Times New Roman" w:eastAsia="Times New Roman" w:hAnsi="Times New Roman" w:cs="Times New Roman"/>
          <w:color w:val="000000"/>
          <w:sz w:val="24"/>
          <w:szCs w:val="24"/>
        </w:rPr>
        <w:t xml:space="preserve"> size and energetics</w:t>
      </w:r>
    </w:p>
    <w:p w:rsidR="00A15B5A" w:rsidRDefault="00964FDD" w:rsidP="00B3307B">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average size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(all years combined) in May was 87.0 (± 24.0), 141.9 (± 31.8) in June at and 250.4 (± 26.5) mm FL in September. The average increase in size between May and June was 54.6 mm, and was 36.1 mm for each month between June and September (Fig. 2). </w:t>
      </w:r>
      <w:r w:rsidR="00101C88">
        <w:rPr>
          <w:rFonts w:ascii="Times New Roman" w:eastAsia="Times New Roman" w:hAnsi="Times New Roman" w:cs="Times New Roman"/>
          <w:sz w:val="24"/>
          <w:szCs w:val="24"/>
        </w:rPr>
        <w:t xml:space="preserve">Length frequency plots of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in June show</w:t>
      </w:r>
      <w:r w:rsidR="00AF67D7">
        <w:rPr>
          <w:rFonts w:ascii="Times New Roman" w:eastAsia="Times New Roman" w:hAnsi="Times New Roman" w:cs="Times New Roman"/>
          <w:sz w:val="24"/>
          <w:szCs w:val="24"/>
        </w:rPr>
        <w:t>ed</w:t>
      </w:r>
      <w:r w:rsidR="00101C88">
        <w:rPr>
          <w:rFonts w:ascii="Times New Roman" w:eastAsia="Times New Roman" w:hAnsi="Times New Roman" w:cs="Times New Roman"/>
          <w:sz w:val="24"/>
          <w:szCs w:val="24"/>
        </w:rPr>
        <w:t xml:space="preserve"> that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were large in 2004 with very few fish caught at &lt; 150 mm FL, and in 2016 and </w:t>
      </w:r>
      <w:r w:rsidR="00272353">
        <w:rPr>
          <w:rFonts w:ascii="Times New Roman" w:eastAsia="Times New Roman" w:hAnsi="Times New Roman" w:cs="Times New Roman"/>
          <w:sz w:val="24"/>
          <w:szCs w:val="24"/>
        </w:rPr>
        <w:t xml:space="preserve">2020 </w:t>
      </w:r>
      <w:r w:rsidR="00101C88">
        <w:rPr>
          <w:rFonts w:ascii="Times New Roman" w:eastAsia="Times New Roman" w:hAnsi="Times New Roman" w:cs="Times New Roman"/>
          <w:sz w:val="24"/>
          <w:szCs w:val="24"/>
        </w:rPr>
        <w:t xml:space="preserve">the size frequency plots presented a bimodal size distribution (Fig. 3).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in 2004 and </w:t>
      </w:r>
      <w:r w:rsidR="00101C88">
        <w:rPr>
          <w:rFonts w:ascii="Times New Roman" w:eastAsia="Times New Roman" w:hAnsi="Times New Roman" w:cs="Times New Roman"/>
          <w:sz w:val="24"/>
          <w:szCs w:val="24"/>
        </w:rPr>
        <w:lastRenderedPageBreak/>
        <w:t xml:space="preserve">2016 were significantly larger than all the other years, and </w:t>
      </w:r>
      <w:r w:rsidR="00AF67D7">
        <w:rPr>
          <w:rFonts w:ascii="Times New Roman" w:eastAsia="Times New Roman" w:hAnsi="Times New Roman" w:cs="Times New Roman"/>
          <w:sz w:val="24"/>
          <w:szCs w:val="24"/>
        </w:rPr>
        <w:t xml:space="preserve">whereas </w:t>
      </w:r>
      <w:r w:rsidR="00101C88">
        <w:rPr>
          <w:rFonts w:ascii="Times New Roman" w:eastAsia="Times New Roman" w:hAnsi="Times New Roman" w:cs="Times New Roman"/>
          <w:sz w:val="24"/>
          <w:szCs w:val="24"/>
        </w:rPr>
        <w:t xml:space="preserve">the fish </w:t>
      </w:r>
      <w:r w:rsidR="00AF67D7">
        <w:rPr>
          <w:rFonts w:ascii="Times New Roman" w:eastAsia="Times New Roman" w:hAnsi="Times New Roman" w:cs="Times New Roman"/>
          <w:sz w:val="24"/>
          <w:szCs w:val="24"/>
        </w:rPr>
        <w:t xml:space="preserve">caught in 2017 </w:t>
      </w:r>
      <w:r w:rsidR="00101C88">
        <w:rPr>
          <w:rFonts w:ascii="Times New Roman" w:eastAsia="Times New Roman" w:hAnsi="Times New Roman" w:cs="Times New Roman"/>
          <w:sz w:val="24"/>
          <w:szCs w:val="24"/>
        </w:rPr>
        <w:t>were significantly smalle</w:t>
      </w:r>
      <w:r w:rsidR="00AF67D7">
        <w:rPr>
          <w:rFonts w:ascii="Times New Roman" w:eastAsia="Times New Roman" w:hAnsi="Times New Roman" w:cs="Times New Roman"/>
          <w:sz w:val="24"/>
          <w:szCs w:val="24"/>
        </w:rPr>
        <w:t>r</w:t>
      </w:r>
      <w:r w:rsidR="00101C88">
        <w:rPr>
          <w:rFonts w:ascii="Times New Roman" w:eastAsia="Times New Roman" w:hAnsi="Times New Roman" w:cs="Times New Roman"/>
          <w:sz w:val="24"/>
          <w:szCs w:val="24"/>
        </w:rPr>
        <w:t xml:space="preserve"> (</w:t>
      </w:r>
      <w:proofErr w:type="spellStart"/>
      <w:r w:rsidR="00101C88">
        <w:rPr>
          <w:rFonts w:ascii="Times New Roman" w:eastAsia="Times New Roman" w:hAnsi="Times New Roman" w:cs="Times New Roman"/>
          <w:sz w:val="24"/>
          <w:szCs w:val="24"/>
        </w:rPr>
        <w:t>Kruskal</w:t>
      </w:r>
      <w:proofErr w:type="spellEnd"/>
      <w:r w:rsidR="00101C88">
        <w:rPr>
          <w:rFonts w:ascii="Times New Roman" w:eastAsia="Times New Roman" w:hAnsi="Times New Roman" w:cs="Times New Roman"/>
          <w:sz w:val="24"/>
          <w:szCs w:val="24"/>
        </w:rPr>
        <w:t xml:space="preserve">-Wallis; p &lt; 0.001). The size range of the 2020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was 48 to 202 mm FL, with an average size of 140.8 (± 32.1) mm FL. The subset of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retained in 2020 for lab measurement and diet analysis were 137.4 (± 28.1) mm FL. The length-weight relationship for retain 2020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was log</w:t>
      </w:r>
      <w:r w:rsidR="000C51AF">
        <w:rPr>
          <w:rFonts w:ascii="Times New Roman" w:eastAsia="Times New Roman" w:hAnsi="Times New Roman" w:cs="Times New Roman"/>
          <w:sz w:val="24"/>
          <w:szCs w:val="24"/>
        </w:rPr>
        <w:t>10</w:t>
      </w:r>
      <w:r w:rsidR="00101C88">
        <w:rPr>
          <w:rFonts w:ascii="Times New Roman" w:eastAsia="Times New Roman" w:hAnsi="Times New Roman" w:cs="Times New Roman"/>
          <w:sz w:val="24"/>
          <w:szCs w:val="24"/>
        </w:rPr>
        <w:t>(weight (</w:t>
      </w:r>
      <w:proofErr w:type="spellStart"/>
      <w:r w:rsidR="00101C88">
        <w:rPr>
          <w:rFonts w:ascii="Times New Roman" w:eastAsia="Times New Roman" w:hAnsi="Times New Roman" w:cs="Times New Roman"/>
          <w:sz w:val="24"/>
          <w:szCs w:val="24"/>
        </w:rPr>
        <w:t>gms</w:t>
      </w:r>
      <w:proofErr w:type="spellEnd"/>
      <w:r w:rsidR="00101C88">
        <w:rPr>
          <w:rFonts w:ascii="Times New Roman" w:eastAsia="Times New Roman" w:hAnsi="Times New Roman" w:cs="Times New Roman"/>
          <w:sz w:val="24"/>
          <w:szCs w:val="24"/>
        </w:rPr>
        <w:t>)) = -5.396 + 3.19015*log</w:t>
      </w:r>
      <w:r w:rsidR="000C51AF">
        <w:rPr>
          <w:rFonts w:ascii="Times New Roman" w:eastAsia="Times New Roman" w:hAnsi="Times New Roman" w:cs="Times New Roman"/>
          <w:sz w:val="24"/>
          <w:szCs w:val="24"/>
        </w:rPr>
        <w:t>10</w:t>
      </w:r>
      <w:r w:rsidR="00101C88">
        <w:rPr>
          <w:rFonts w:ascii="Times New Roman" w:eastAsia="Times New Roman" w:hAnsi="Times New Roman" w:cs="Times New Roman"/>
          <w:sz w:val="24"/>
          <w:szCs w:val="24"/>
        </w:rPr>
        <w:t>(fork length(mm)) (p = &lt; 0.0001; R-</w:t>
      </w:r>
      <w:proofErr w:type="spellStart"/>
      <w:r w:rsidR="00101C88">
        <w:rPr>
          <w:rFonts w:ascii="Times New Roman" w:eastAsia="Times New Roman" w:hAnsi="Times New Roman" w:cs="Times New Roman"/>
          <w:sz w:val="24"/>
          <w:szCs w:val="24"/>
        </w:rPr>
        <w:t>sq</w:t>
      </w:r>
      <w:proofErr w:type="spellEnd"/>
      <w:r w:rsidR="00101C88">
        <w:rPr>
          <w:rFonts w:ascii="Times New Roman" w:eastAsia="Times New Roman" w:hAnsi="Times New Roman" w:cs="Times New Roman"/>
          <w:sz w:val="24"/>
          <w:szCs w:val="24"/>
        </w:rPr>
        <w:t xml:space="preserve"> = 0.98; n = 193). The smaller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had significantly lower energy density than the larger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t>
      </w:r>
      <w:r w:rsidR="00101C88">
        <w:rPr>
          <w:rFonts w:ascii="Times New Roman" w:eastAsia="Times New Roman" w:hAnsi="Times New Roman" w:cs="Times New Roman"/>
          <w:sz w:val="24"/>
          <w:szCs w:val="24"/>
          <w:highlight w:val="white"/>
        </w:rPr>
        <w:t>ANOVA;</w:t>
      </w:r>
      <w:r w:rsidR="00101C88">
        <w:rPr>
          <w:rFonts w:ascii="Times New Roman" w:eastAsia="Times New Roman" w:hAnsi="Times New Roman" w:cs="Times New Roman"/>
          <w:sz w:val="24"/>
          <w:szCs w:val="24"/>
        </w:rPr>
        <w:t xml:space="preserve"> p &lt; 0.001). Small </w:t>
      </w:r>
      <w:r w:rsidR="000627E2">
        <w:rPr>
          <w:rFonts w:ascii="Times New Roman" w:eastAsia="Times New Roman" w:hAnsi="Times New Roman" w:cs="Times New Roman"/>
          <w:sz w:val="24"/>
          <w:szCs w:val="24"/>
        </w:rPr>
        <w:t>Sablefish</w:t>
      </w:r>
      <w:r w:rsidR="00E47FCA">
        <w:rPr>
          <w:rFonts w:ascii="Times New Roman" w:eastAsia="Times New Roman" w:hAnsi="Times New Roman" w:cs="Times New Roman"/>
          <w:sz w:val="24"/>
          <w:szCs w:val="24"/>
        </w:rPr>
        <w:t xml:space="preserve"> (&lt;120 mm; n = 27</w:t>
      </w:r>
      <w:r w:rsidR="00101C88">
        <w:rPr>
          <w:rFonts w:ascii="Times New Roman" w:eastAsia="Times New Roman" w:hAnsi="Times New Roman" w:cs="Times New Roman"/>
          <w:sz w:val="24"/>
          <w:szCs w:val="24"/>
        </w:rPr>
        <w:t>) h</w:t>
      </w:r>
      <w:r w:rsidR="00AC4970">
        <w:rPr>
          <w:rFonts w:ascii="Times New Roman" w:eastAsia="Times New Roman" w:hAnsi="Times New Roman" w:cs="Times New Roman"/>
          <w:sz w:val="24"/>
          <w:szCs w:val="24"/>
        </w:rPr>
        <w:t xml:space="preserve">ad an average caloric value of </w:t>
      </w:r>
      <w:r w:rsidR="00101C88">
        <w:rPr>
          <w:rFonts w:ascii="Times New Roman" w:eastAsia="Times New Roman" w:hAnsi="Times New Roman" w:cs="Times New Roman"/>
          <w:sz w:val="24"/>
          <w:szCs w:val="24"/>
        </w:rPr>
        <w:t>4.5 ± 0.3 kJ g</w:t>
      </w:r>
      <w:r w:rsidR="00101C88">
        <w:rPr>
          <w:rFonts w:ascii="Times New Roman" w:eastAsia="Times New Roman" w:hAnsi="Times New Roman" w:cs="Times New Roman"/>
          <w:sz w:val="24"/>
          <w:szCs w:val="24"/>
          <w:vertAlign w:val="superscript"/>
        </w:rPr>
        <w:t xml:space="preserve">-1 </w:t>
      </w:r>
      <w:proofErr w:type="spellStart"/>
      <w:r w:rsidR="00101C88">
        <w:rPr>
          <w:rFonts w:ascii="Times New Roman" w:eastAsia="Times New Roman" w:hAnsi="Times New Roman" w:cs="Times New Roman"/>
          <w:sz w:val="24"/>
          <w:szCs w:val="24"/>
        </w:rPr>
        <w:t>ww</w:t>
      </w:r>
      <w:proofErr w:type="spellEnd"/>
      <w:r w:rsidR="00101C88">
        <w:rPr>
          <w:rFonts w:ascii="Times New Roman" w:eastAsia="Times New Roman" w:hAnsi="Times New Roman" w:cs="Times New Roman"/>
          <w:sz w:val="24"/>
          <w:szCs w:val="24"/>
        </w:rPr>
        <w:t xml:space="preserve"> (21.3 ± 0.75kJ g</w:t>
      </w:r>
      <w:r w:rsidR="00101C88">
        <w:rPr>
          <w:rFonts w:ascii="Times New Roman" w:eastAsia="Times New Roman" w:hAnsi="Times New Roman" w:cs="Times New Roman"/>
          <w:sz w:val="24"/>
          <w:szCs w:val="24"/>
          <w:vertAlign w:val="superscript"/>
        </w:rPr>
        <w:t xml:space="preserve">-1 </w:t>
      </w:r>
      <w:r w:rsidR="00101C88">
        <w:rPr>
          <w:rFonts w:ascii="Times New Roman" w:eastAsia="Times New Roman" w:hAnsi="Times New Roman" w:cs="Times New Roman"/>
          <w:sz w:val="24"/>
          <w:szCs w:val="24"/>
        </w:rPr>
        <w:t xml:space="preserve">DW). Larger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(&gt;120 mm; n = 29) had an average energy density of 4.8 ± 0.3 kJ g</w:t>
      </w:r>
      <w:r w:rsidR="00101C88">
        <w:rPr>
          <w:rFonts w:ascii="Times New Roman" w:eastAsia="Times New Roman" w:hAnsi="Times New Roman" w:cs="Times New Roman"/>
          <w:sz w:val="24"/>
          <w:szCs w:val="24"/>
          <w:vertAlign w:val="superscript"/>
        </w:rPr>
        <w:t xml:space="preserve">-1 </w:t>
      </w:r>
      <w:proofErr w:type="spellStart"/>
      <w:r w:rsidR="00101C88">
        <w:rPr>
          <w:rFonts w:ascii="Times New Roman" w:eastAsia="Times New Roman" w:hAnsi="Times New Roman" w:cs="Times New Roman"/>
          <w:sz w:val="24"/>
          <w:szCs w:val="24"/>
        </w:rPr>
        <w:t>ww</w:t>
      </w:r>
      <w:proofErr w:type="spellEnd"/>
      <w:r w:rsidR="00101C88">
        <w:rPr>
          <w:rFonts w:ascii="Times New Roman" w:eastAsia="Times New Roman" w:hAnsi="Times New Roman" w:cs="Times New Roman"/>
          <w:sz w:val="24"/>
          <w:szCs w:val="24"/>
        </w:rPr>
        <w:t xml:space="preserve"> (21.8 ± 0.64 kJ g</w:t>
      </w:r>
      <w:r w:rsidR="00101C88">
        <w:rPr>
          <w:rFonts w:ascii="Times New Roman" w:eastAsia="Times New Roman" w:hAnsi="Times New Roman" w:cs="Times New Roman"/>
          <w:sz w:val="24"/>
          <w:szCs w:val="24"/>
          <w:vertAlign w:val="superscript"/>
        </w:rPr>
        <w:t xml:space="preserve">-1 </w:t>
      </w:r>
      <w:r w:rsidR="00101C88">
        <w:rPr>
          <w:rFonts w:ascii="Times New Roman" w:eastAsia="Times New Roman" w:hAnsi="Times New Roman" w:cs="Times New Roman"/>
          <w:sz w:val="24"/>
          <w:szCs w:val="24"/>
        </w:rPr>
        <w:t>DW).</w:t>
      </w:r>
    </w:p>
    <w:p w:rsidR="00A15B5A" w:rsidRDefault="00A15B5A">
      <w:pPr>
        <w:spacing w:after="0"/>
        <w:rPr>
          <w:rFonts w:ascii="Arial" w:eastAsia="Arial" w:hAnsi="Arial" w:cs="Arial"/>
        </w:rPr>
      </w:pPr>
    </w:p>
    <w:p w:rsidR="00A15B5A" w:rsidRDefault="00101C88">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Juvenile salmon and </w:t>
      </w:r>
      <w:r w:rsidR="000627E2">
        <w:rPr>
          <w:rFonts w:ascii="Times New Roman" w:eastAsia="Times New Roman" w:hAnsi="Times New Roman" w:cs="Times New Roman"/>
          <w:color w:val="000000"/>
          <w:sz w:val="24"/>
          <w:szCs w:val="24"/>
        </w:rPr>
        <w:t>Sablefish</w:t>
      </w:r>
      <w:r>
        <w:rPr>
          <w:rFonts w:ascii="Times New Roman" w:eastAsia="Times New Roman" w:hAnsi="Times New Roman" w:cs="Times New Roman"/>
          <w:color w:val="000000"/>
          <w:sz w:val="24"/>
          <w:szCs w:val="24"/>
        </w:rPr>
        <w:t xml:space="preserve"> spati</w:t>
      </w:r>
      <w:r>
        <w:rPr>
          <w:rFonts w:ascii="Times New Roman" w:eastAsia="Times New Roman" w:hAnsi="Times New Roman" w:cs="Times New Roman"/>
          <w:sz w:val="24"/>
          <w:szCs w:val="24"/>
        </w:rPr>
        <w:t>al temporal model</w:t>
      </w:r>
    </w:p>
    <w:p w:rsidR="00A15B5A" w:rsidRDefault="00101C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Variability in the catches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in the coastal shelf waters of central Oregon to northern Washington waters in June has ranged from zero (1998-2000, 2002, 2008, 2015, and 2019) to the highest catch in 2020.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caught at 63.8% of the stations sampled in 2020.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have </w:t>
      </w:r>
      <w:r w:rsidR="000C51AF">
        <w:rPr>
          <w:rFonts w:ascii="Times New Roman" w:eastAsia="Times New Roman" w:hAnsi="Times New Roman" w:cs="Times New Roman"/>
          <w:sz w:val="24"/>
          <w:szCs w:val="24"/>
        </w:rPr>
        <w:t>also been caught</w:t>
      </w:r>
      <w:r>
        <w:rPr>
          <w:rFonts w:ascii="Times New Roman" w:eastAsia="Times New Roman" w:hAnsi="Times New Roman" w:cs="Times New Roman"/>
          <w:sz w:val="24"/>
          <w:szCs w:val="24"/>
        </w:rPr>
        <w:t xml:space="preserve"> during May and September sampling efforts, but the peak </w:t>
      </w:r>
      <w:r w:rsidR="000C51AF">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observed in June. In 2020, subyearling </w:t>
      </w:r>
      <w:r w:rsidR="000627E2">
        <w:rPr>
          <w:rFonts w:ascii="Times New Roman" w:eastAsia="Times New Roman" w:hAnsi="Times New Roman" w:cs="Times New Roman"/>
          <w:sz w:val="24"/>
          <w:szCs w:val="24"/>
        </w:rPr>
        <w:t>Chinook Salmon</w:t>
      </w:r>
      <w:r w:rsidR="000C51AF">
        <w:rPr>
          <w:rFonts w:ascii="Times New Roman" w:eastAsia="Times New Roman" w:hAnsi="Times New Roman" w:cs="Times New Roman"/>
          <w:sz w:val="24"/>
          <w:szCs w:val="24"/>
        </w:rPr>
        <w:t xml:space="preserve"> were captured at 27.7%, </w:t>
      </w:r>
      <w:r w:rsidR="00F02841">
        <w:rPr>
          <w:rFonts w:ascii="Times New Roman" w:eastAsia="Times New Roman" w:hAnsi="Times New Roman" w:cs="Times New Roman"/>
          <w:sz w:val="24"/>
          <w:szCs w:val="24"/>
        </w:rPr>
        <w:t>and at</w:t>
      </w:r>
      <w:r>
        <w:rPr>
          <w:rFonts w:ascii="Times New Roman" w:eastAsia="Times New Roman" w:hAnsi="Times New Roman" w:cs="Times New Roman"/>
          <w:sz w:val="24"/>
          <w:szCs w:val="24"/>
        </w:rPr>
        <w:t xml:space="preserve"> 38.5% of</w:t>
      </w:r>
      <w:r w:rsidR="002940D4">
        <w:rPr>
          <w:rFonts w:ascii="Times New Roman" w:eastAsia="Times New Roman" w:hAnsi="Times New Roman" w:cs="Times New Roman"/>
          <w:sz w:val="24"/>
          <w:szCs w:val="24"/>
        </w:rPr>
        <w:t xml:space="preserve"> the stations where subyearling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were caught, there was at least one juvenile </w:t>
      </w:r>
      <w:r w:rsidR="000627E2">
        <w:rPr>
          <w:rFonts w:ascii="Times New Roman" w:eastAsia="Times New Roman" w:hAnsi="Times New Roman" w:cs="Times New Roman"/>
          <w:sz w:val="24"/>
          <w:szCs w:val="24"/>
        </w:rPr>
        <w:t>Sablefish</w:t>
      </w:r>
      <w:r w:rsidR="002940D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sampled concurrently. 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were sampled at 25.5% of the stations, with 41.7% having co-occurring juvenile </w:t>
      </w:r>
      <w:r w:rsidR="000627E2">
        <w:rPr>
          <w:rFonts w:ascii="Times New Roman" w:eastAsia="Times New Roman" w:hAnsi="Times New Roman" w:cs="Times New Roman"/>
          <w:sz w:val="24"/>
          <w:szCs w:val="24"/>
        </w:rPr>
        <w:t>Sablefish</w:t>
      </w:r>
      <w:r w:rsidR="00F02841">
        <w:rPr>
          <w:rFonts w:ascii="Times New Roman" w:eastAsia="Times New Roman" w:hAnsi="Times New Roman" w:cs="Times New Roman"/>
          <w:sz w:val="24"/>
          <w:szCs w:val="24"/>
        </w:rPr>
        <w:t xml:space="preserve">. </w:t>
      </w:r>
      <w:r w:rsidR="007F5782">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uvenile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occurred at 48.9% of the stations sampled, with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at 43.5% of these stations</w:t>
      </w:r>
      <w:r w:rsidR="00F0284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Within th</w:t>
      </w:r>
      <w:r w:rsidR="002940D4">
        <w:rPr>
          <w:rFonts w:ascii="Times New Roman" w:eastAsia="Times New Roman" w:hAnsi="Times New Roman" w:cs="Times New Roman"/>
          <w:sz w:val="24"/>
          <w:szCs w:val="24"/>
        </w:rPr>
        <w:t xml:space="preserve">e sampling area of 44.7 -48.2° </w:t>
      </w:r>
      <w:r w:rsidR="000C51AF">
        <w:rPr>
          <w:rFonts w:ascii="Times New Roman" w:eastAsia="Times New Roman" w:hAnsi="Times New Roman" w:cs="Times New Roman"/>
          <w:sz w:val="24"/>
          <w:szCs w:val="24"/>
        </w:rPr>
        <w:t xml:space="preserve">N and 124.0 to </w:t>
      </w:r>
      <w:r>
        <w:rPr>
          <w:rFonts w:ascii="Times New Roman" w:eastAsia="Times New Roman" w:hAnsi="Times New Roman" w:cs="Times New Roman"/>
          <w:sz w:val="24"/>
          <w:szCs w:val="24"/>
        </w:rPr>
        <w:t xml:space="preserve">125.2° W in 2020,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approximately </w:t>
      </w:r>
      <w:r w:rsidR="000C51AF">
        <w:rPr>
          <w:rFonts w:ascii="Times New Roman" w:eastAsia="Times New Roman" w:hAnsi="Times New Roman" w:cs="Times New Roman"/>
          <w:sz w:val="24"/>
          <w:szCs w:val="24"/>
        </w:rPr>
        <w:t xml:space="preserve">4 times more numerous than subyearling </w:t>
      </w:r>
      <w:r w:rsidR="000627E2">
        <w:rPr>
          <w:rFonts w:ascii="Times New Roman" w:eastAsia="Times New Roman" w:hAnsi="Times New Roman" w:cs="Times New Roman"/>
          <w:sz w:val="24"/>
          <w:szCs w:val="24"/>
        </w:rPr>
        <w:t>Chinook Salmon</w:t>
      </w:r>
      <w:r w:rsidR="000C51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32 </w:t>
      </w:r>
      <w:r>
        <w:rPr>
          <w:rFonts w:ascii="Times New Roman" w:eastAsia="Times New Roman" w:hAnsi="Times New Roman" w:cs="Times New Roman"/>
          <w:sz w:val="24"/>
          <w:szCs w:val="24"/>
        </w:rPr>
        <w:lastRenderedPageBreak/>
        <w:t xml:space="preserve">times more numerous than 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w:t>
      </w:r>
      <w:r w:rsidR="000C51AF">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13 times mor</w:t>
      </w:r>
      <w:r w:rsidR="000C51AF">
        <w:rPr>
          <w:rFonts w:ascii="Times New Roman" w:eastAsia="Times New Roman" w:hAnsi="Times New Roman" w:cs="Times New Roman"/>
          <w:sz w:val="24"/>
          <w:szCs w:val="24"/>
        </w:rPr>
        <w:t xml:space="preserve">e numerous than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w:t>
      </w:r>
    </w:p>
    <w:p w:rsidR="00A15B5A" w:rsidRDefault="000C51A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2020, </w:t>
      </w:r>
      <w:r w:rsidR="00101C88">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had</w:t>
      </w:r>
      <w:r w:rsidR="00101C88">
        <w:rPr>
          <w:rFonts w:ascii="Times New Roman" w:eastAsia="Times New Roman" w:hAnsi="Times New Roman" w:cs="Times New Roman"/>
          <w:sz w:val="24"/>
          <w:szCs w:val="24"/>
        </w:rPr>
        <w:t xml:space="preserve"> </w:t>
      </w:r>
      <w:r w:rsidR="004A75F1">
        <w:rPr>
          <w:rFonts w:ascii="Times New Roman" w:eastAsia="Times New Roman" w:hAnsi="Times New Roman" w:cs="Times New Roman"/>
          <w:sz w:val="24"/>
          <w:szCs w:val="24"/>
        </w:rPr>
        <w:t>an</w:t>
      </w:r>
      <w:r w:rsidR="00101C88">
        <w:rPr>
          <w:rFonts w:ascii="Times New Roman" w:eastAsia="Times New Roman" w:hAnsi="Times New Roman" w:cs="Times New Roman"/>
          <w:sz w:val="24"/>
          <w:szCs w:val="24"/>
        </w:rPr>
        <w:t xml:space="preserve"> 8.6-fold increase in the index of abundance, which integrates the encounter rates and catches across the survey domain (</w:t>
      </w:r>
      <w:r w:rsidR="00B3307B">
        <w:rPr>
          <w:rFonts w:ascii="Times New Roman" w:eastAsia="Times New Roman" w:hAnsi="Times New Roman" w:cs="Times New Roman"/>
          <w:sz w:val="24"/>
          <w:szCs w:val="24"/>
        </w:rPr>
        <w:t>Fig. 4</w:t>
      </w:r>
      <w:r w:rsidR="00101C88">
        <w:rPr>
          <w:rFonts w:ascii="Times New Roman" w:eastAsia="Times New Roman" w:hAnsi="Times New Roman" w:cs="Times New Roman"/>
          <w:sz w:val="24"/>
          <w:szCs w:val="24"/>
        </w:rPr>
        <w:t>). The highest increases for</w:t>
      </w:r>
      <w:r w:rsidR="002940D4">
        <w:rPr>
          <w:rFonts w:ascii="Times New Roman" w:eastAsia="Times New Roman" w:hAnsi="Times New Roman" w:cs="Times New Roman"/>
          <w:sz w:val="24"/>
          <w:szCs w:val="24"/>
        </w:rPr>
        <w:t xml:space="preserve"> salmon were a 3.0-fold for sub</w:t>
      </w:r>
      <w:r w:rsidR="00101C88">
        <w:rPr>
          <w:rFonts w:ascii="Times New Roman" w:eastAsia="Times New Roman" w:hAnsi="Times New Roman" w:cs="Times New Roman"/>
          <w:sz w:val="24"/>
          <w:szCs w:val="24"/>
        </w:rPr>
        <w:t xml:space="preserve">yearling </w:t>
      </w:r>
      <w:r w:rsidR="000627E2">
        <w:rPr>
          <w:rFonts w:ascii="Times New Roman" w:eastAsia="Times New Roman" w:hAnsi="Times New Roman" w:cs="Times New Roman"/>
          <w:sz w:val="24"/>
          <w:szCs w:val="24"/>
        </w:rPr>
        <w:t>Chinook Salmon</w:t>
      </w:r>
      <w:r w:rsidR="00101C88">
        <w:rPr>
          <w:rFonts w:ascii="Times New Roman" w:eastAsia="Times New Roman" w:hAnsi="Times New Roman" w:cs="Times New Roman"/>
          <w:sz w:val="24"/>
          <w:szCs w:val="24"/>
        </w:rPr>
        <w:t xml:space="preserve"> in 2010, </w:t>
      </w:r>
      <w:r>
        <w:rPr>
          <w:rFonts w:ascii="Times New Roman" w:eastAsia="Times New Roman" w:hAnsi="Times New Roman" w:cs="Times New Roman"/>
          <w:sz w:val="24"/>
          <w:szCs w:val="24"/>
        </w:rPr>
        <w:t xml:space="preserve">a 2.4-fold for 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in 2008, and </w:t>
      </w:r>
      <w:r w:rsidR="00101C88">
        <w:rPr>
          <w:rFonts w:ascii="Times New Roman" w:eastAsia="Times New Roman" w:hAnsi="Times New Roman" w:cs="Times New Roman"/>
          <w:sz w:val="24"/>
          <w:szCs w:val="24"/>
        </w:rPr>
        <w:t>a 2.7-fold f</w:t>
      </w:r>
      <w:r>
        <w:rPr>
          <w:rFonts w:ascii="Times New Roman" w:eastAsia="Times New Roman" w:hAnsi="Times New Roman" w:cs="Times New Roman"/>
          <w:sz w:val="24"/>
          <w:szCs w:val="24"/>
        </w:rPr>
        <w:t xml:space="preserve">or yearling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in 2003</w:t>
      </w:r>
      <w:r w:rsidR="00101C88">
        <w:rPr>
          <w:rFonts w:ascii="Times New Roman" w:eastAsia="Times New Roman" w:hAnsi="Times New Roman" w:cs="Times New Roman"/>
          <w:sz w:val="24"/>
          <w:szCs w:val="24"/>
        </w:rPr>
        <w:t>. However, the average coefficients of variation for the index</w:t>
      </w:r>
      <w:r w:rsidR="002940D4">
        <w:rPr>
          <w:rFonts w:ascii="Times New Roman" w:eastAsia="Times New Roman" w:hAnsi="Times New Roman" w:cs="Times New Roman"/>
          <w:sz w:val="24"/>
          <w:szCs w:val="24"/>
        </w:rPr>
        <w:t xml:space="preserve">es for the </w:t>
      </w:r>
      <w:r w:rsidR="000627E2">
        <w:rPr>
          <w:rFonts w:ascii="Times New Roman" w:eastAsia="Times New Roman" w:hAnsi="Times New Roman" w:cs="Times New Roman"/>
          <w:sz w:val="24"/>
          <w:szCs w:val="24"/>
        </w:rPr>
        <w:t>Sablefish</w:t>
      </w:r>
      <w:r w:rsidR="002940D4">
        <w:rPr>
          <w:rFonts w:ascii="Times New Roman" w:eastAsia="Times New Roman" w:hAnsi="Times New Roman" w:cs="Times New Roman"/>
          <w:sz w:val="24"/>
          <w:szCs w:val="24"/>
        </w:rPr>
        <w:t>, sub</w:t>
      </w:r>
      <w:r w:rsidR="00101C88">
        <w:rPr>
          <w:rFonts w:ascii="Times New Roman" w:eastAsia="Times New Roman" w:hAnsi="Times New Roman" w:cs="Times New Roman"/>
          <w:sz w:val="24"/>
          <w:szCs w:val="24"/>
        </w:rPr>
        <w:t xml:space="preserve">yearling </w:t>
      </w:r>
      <w:r w:rsidR="000627E2">
        <w:rPr>
          <w:rFonts w:ascii="Times New Roman" w:eastAsia="Times New Roman" w:hAnsi="Times New Roman" w:cs="Times New Roman"/>
          <w:sz w:val="24"/>
          <w:szCs w:val="24"/>
        </w:rPr>
        <w:t>Chinook Salmon</w:t>
      </w:r>
      <w:r w:rsidR="00101C88">
        <w:rPr>
          <w:rFonts w:ascii="Times New Roman" w:eastAsia="Times New Roman" w:hAnsi="Times New Roman" w:cs="Times New Roman"/>
          <w:sz w:val="24"/>
          <w:szCs w:val="24"/>
        </w:rPr>
        <w:t xml:space="preserve">, yearling </w:t>
      </w:r>
      <w:r w:rsidR="000627E2">
        <w:rPr>
          <w:rFonts w:ascii="Times New Roman" w:eastAsia="Times New Roman" w:hAnsi="Times New Roman" w:cs="Times New Roman"/>
          <w:sz w:val="24"/>
          <w:szCs w:val="24"/>
        </w:rPr>
        <w:t>Coho Salmon</w:t>
      </w:r>
      <w:r w:rsidR="00101C88">
        <w:rPr>
          <w:rFonts w:ascii="Times New Roman" w:eastAsia="Times New Roman" w:hAnsi="Times New Roman" w:cs="Times New Roman"/>
          <w:sz w:val="24"/>
          <w:szCs w:val="24"/>
        </w:rPr>
        <w:t xml:space="preserve">, and yearling </w:t>
      </w:r>
      <w:r w:rsidR="000627E2">
        <w:rPr>
          <w:rFonts w:ascii="Times New Roman" w:eastAsia="Times New Roman" w:hAnsi="Times New Roman" w:cs="Times New Roman"/>
          <w:sz w:val="24"/>
          <w:szCs w:val="24"/>
        </w:rPr>
        <w:t>Chinook Salmon</w:t>
      </w:r>
      <w:r w:rsidR="00101C88">
        <w:rPr>
          <w:rFonts w:ascii="Times New Roman" w:eastAsia="Times New Roman" w:hAnsi="Times New Roman" w:cs="Times New Roman"/>
          <w:sz w:val="24"/>
          <w:szCs w:val="24"/>
        </w:rPr>
        <w:t xml:space="preserve"> were 1.72, 0.34, 0.26, and 0.21, respectively - implying much more uncertainty in the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indexes relative to the salmon. From 1998 to 2022,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exhibit</w:t>
      </w:r>
      <w:r>
        <w:rPr>
          <w:rFonts w:ascii="Times New Roman" w:eastAsia="Times New Roman" w:hAnsi="Times New Roman" w:cs="Times New Roman"/>
          <w:sz w:val="24"/>
          <w:szCs w:val="24"/>
        </w:rPr>
        <w:t>ed</w:t>
      </w:r>
      <w:r w:rsidR="00101C88">
        <w:rPr>
          <w:rFonts w:ascii="Times New Roman" w:eastAsia="Times New Roman" w:hAnsi="Times New Roman" w:cs="Times New Roman"/>
          <w:sz w:val="24"/>
          <w:szCs w:val="24"/>
        </w:rPr>
        <w:t xml:space="preserve"> the highest amount observed and predicted spatiotemporal variability in density across the spatial domain</w:t>
      </w:r>
      <w:r>
        <w:rPr>
          <w:rFonts w:ascii="Times New Roman" w:eastAsia="Times New Roman" w:hAnsi="Times New Roman" w:cs="Times New Roman"/>
          <w:sz w:val="24"/>
          <w:szCs w:val="24"/>
        </w:rPr>
        <w:t>, with no discernable patterns year to year</w:t>
      </w:r>
      <w:r w:rsidR="00101C88">
        <w:rPr>
          <w:rFonts w:ascii="Times New Roman" w:eastAsia="Times New Roman" w:hAnsi="Times New Roman" w:cs="Times New Roman"/>
          <w:sz w:val="24"/>
          <w:szCs w:val="24"/>
        </w:rPr>
        <w:t xml:space="preserve"> (Supplemental Figure 3-6). On average, however, the spatial density (#/km</w:t>
      </w:r>
      <w:r w:rsidR="00101C88">
        <w:rPr>
          <w:rFonts w:ascii="Times New Roman" w:eastAsia="Times New Roman" w:hAnsi="Times New Roman" w:cs="Times New Roman"/>
          <w:sz w:val="24"/>
          <w:szCs w:val="24"/>
          <w:vertAlign w:val="superscript"/>
        </w:rPr>
        <w:t>-2</w:t>
      </w:r>
      <w:r w:rsidR="00101C88">
        <w:rPr>
          <w:rFonts w:ascii="Times New Roman" w:eastAsia="Times New Roman" w:hAnsi="Times New Roman" w:cs="Times New Roman"/>
          <w:sz w:val="24"/>
          <w:szCs w:val="24"/>
        </w:rPr>
        <w:t xml:space="preserve">) of salmon is </w:t>
      </w:r>
      <w:r>
        <w:rPr>
          <w:rFonts w:ascii="Times New Roman" w:eastAsia="Times New Roman" w:hAnsi="Times New Roman" w:cs="Times New Roman"/>
          <w:sz w:val="24"/>
          <w:szCs w:val="24"/>
        </w:rPr>
        <w:t xml:space="preserve">more </w:t>
      </w:r>
      <w:r w:rsidR="00101C88">
        <w:rPr>
          <w:rFonts w:ascii="Times New Roman" w:eastAsia="Times New Roman" w:hAnsi="Times New Roman" w:cs="Times New Roman"/>
          <w:sz w:val="24"/>
          <w:szCs w:val="24"/>
        </w:rPr>
        <w:t xml:space="preserve">nearshore, with subyearling </w:t>
      </w:r>
      <w:r w:rsidR="000627E2">
        <w:rPr>
          <w:rFonts w:ascii="Times New Roman" w:eastAsia="Times New Roman" w:hAnsi="Times New Roman" w:cs="Times New Roman"/>
          <w:sz w:val="24"/>
          <w:szCs w:val="24"/>
        </w:rPr>
        <w:t>Chinook Salmon</w:t>
      </w:r>
      <w:r w:rsidR="002940D4">
        <w:rPr>
          <w:rFonts w:ascii="Times New Roman" w:eastAsia="Times New Roman" w:hAnsi="Times New Roman" w:cs="Times New Roman"/>
          <w:sz w:val="24"/>
          <w:szCs w:val="24"/>
        </w:rPr>
        <w:t xml:space="preserve"> </w:t>
      </w:r>
      <w:r w:rsidR="00101C88">
        <w:rPr>
          <w:rFonts w:ascii="Times New Roman" w:eastAsia="Times New Roman" w:hAnsi="Times New Roman" w:cs="Times New Roman"/>
          <w:sz w:val="24"/>
          <w:szCs w:val="24"/>
        </w:rPr>
        <w:t xml:space="preserve">concentrated </w:t>
      </w:r>
      <w:r>
        <w:rPr>
          <w:rFonts w:ascii="Times New Roman" w:eastAsia="Times New Roman" w:hAnsi="Times New Roman" w:cs="Times New Roman"/>
          <w:sz w:val="24"/>
          <w:szCs w:val="24"/>
        </w:rPr>
        <w:t xml:space="preserve">nearest to </w:t>
      </w:r>
      <w:r w:rsidR="00101C88">
        <w:rPr>
          <w:rFonts w:ascii="Times New Roman" w:eastAsia="Times New Roman" w:hAnsi="Times New Roman" w:cs="Times New Roman"/>
          <w:sz w:val="24"/>
          <w:szCs w:val="24"/>
        </w:rPr>
        <w:t xml:space="preserve">the mouth of the Columbia River, </w:t>
      </w:r>
      <w:r>
        <w:rPr>
          <w:rFonts w:ascii="Times New Roman" w:eastAsia="Times New Roman" w:hAnsi="Times New Roman" w:cs="Times New Roman"/>
          <w:sz w:val="24"/>
          <w:szCs w:val="24"/>
        </w:rPr>
        <w:t xml:space="preserve">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distributed from the Columbia River north, and </w:t>
      </w:r>
      <w:r w:rsidR="00101C88">
        <w:rPr>
          <w:rFonts w:ascii="Times New Roman" w:eastAsia="Times New Roman" w:hAnsi="Times New Roman" w:cs="Times New Roman"/>
          <w:sz w:val="24"/>
          <w:szCs w:val="24"/>
        </w:rPr>
        <w:t xml:space="preserve">yearling </w:t>
      </w:r>
      <w:r w:rsidR="000627E2">
        <w:rPr>
          <w:rFonts w:ascii="Times New Roman" w:eastAsia="Times New Roman" w:hAnsi="Times New Roman" w:cs="Times New Roman"/>
          <w:sz w:val="24"/>
          <w:szCs w:val="24"/>
        </w:rPr>
        <w:t>Coho Salmon</w:t>
      </w:r>
      <w:r w:rsidR="00101C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centered more to</w:t>
      </w:r>
      <w:r w:rsidR="00101C88">
        <w:rPr>
          <w:rFonts w:ascii="Times New Roman" w:eastAsia="Times New Roman" w:hAnsi="Times New Roman" w:cs="Times New Roman"/>
          <w:sz w:val="24"/>
          <w:szCs w:val="24"/>
        </w:rPr>
        <w:t xml:space="preserve"> the north </w:t>
      </w:r>
      <w:r>
        <w:rPr>
          <w:rFonts w:ascii="Times New Roman" w:eastAsia="Times New Roman" w:hAnsi="Times New Roman" w:cs="Times New Roman"/>
          <w:sz w:val="24"/>
          <w:szCs w:val="24"/>
        </w:rPr>
        <w:t>but also reaching southward</w:t>
      </w:r>
      <w:r w:rsidR="00101C88">
        <w:rPr>
          <w:rFonts w:ascii="Times New Roman" w:eastAsia="Times New Roman" w:hAnsi="Times New Roman" w:cs="Times New Roman"/>
          <w:sz w:val="24"/>
          <w:szCs w:val="24"/>
        </w:rPr>
        <w:t xml:space="preserve"> </w:t>
      </w:r>
      <w:r w:rsidR="00B3307B">
        <w:rPr>
          <w:rFonts w:ascii="Times New Roman" w:eastAsia="Times New Roman" w:hAnsi="Times New Roman" w:cs="Times New Roman"/>
          <w:sz w:val="24"/>
          <w:szCs w:val="24"/>
        </w:rPr>
        <w:t>(Fig. 5</w:t>
      </w:r>
      <w:r w:rsidR="00101C88">
        <w:rPr>
          <w:rFonts w:ascii="Times New Roman" w:eastAsia="Times New Roman" w:hAnsi="Times New Roman" w:cs="Times New Roman"/>
          <w:sz w:val="24"/>
          <w:szCs w:val="24"/>
        </w:rPr>
        <w:t xml:space="preserve">; supplemental Figure 3-6 ). Due to low encounter rates on average,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densities are low on average throughout the spatial domain (Fig. </w:t>
      </w:r>
      <w:r w:rsidR="002940D4">
        <w:rPr>
          <w:rFonts w:ascii="Times New Roman" w:eastAsia="Times New Roman" w:hAnsi="Times New Roman" w:cs="Times New Roman"/>
          <w:sz w:val="24"/>
          <w:szCs w:val="24"/>
        </w:rPr>
        <w:t>4-5</w:t>
      </w:r>
      <w:r w:rsidR="00101C88">
        <w:rPr>
          <w:rFonts w:ascii="Times New Roman" w:eastAsia="Times New Roman" w:hAnsi="Times New Roman" w:cs="Times New Roman"/>
          <w:sz w:val="24"/>
          <w:szCs w:val="24"/>
        </w:rPr>
        <w:t xml:space="preserve">). Focusing on the last three years, 2020 to 2022, the model estimated high densities of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offshore and to the south where the highest catch rates occurred. Conversely, the </w:t>
      </w:r>
      <w:r>
        <w:rPr>
          <w:rFonts w:ascii="Times New Roman" w:eastAsia="Times New Roman" w:hAnsi="Times New Roman" w:cs="Times New Roman"/>
          <w:sz w:val="24"/>
          <w:szCs w:val="24"/>
        </w:rPr>
        <w:t xml:space="preserve">highest </w:t>
      </w:r>
      <w:r w:rsidR="00101C88">
        <w:rPr>
          <w:rFonts w:ascii="Times New Roman" w:eastAsia="Times New Roman" w:hAnsi="Times New Roman" w:cs="Times New Roman"/>
          <w:sz w:val="24"/>
          <w:szCs w:val="24"/>
        </w:rPr>
        <w:t xml:space="preserve">expected </w:t>
      </w:r>
      <w:r w:rsidR="00644B30">
        <w:rPr>
          <w:rFonts w:ascii="Times New Roman" w:eastAsia="Times New Roman" w:hAnsi="Times New Roman" w:cs="Times New Roman"/>
          <w:sz w:val="24"/>
          <w:szCs w:val="24"/>
        </w:rPr>
        <w:t xml:space="preserve">densities of </w:t>
      </w:r>
      <w:r>
        <w:rPr>
          <w:rFonts w:ascii="Times New Roman" w:eastAsia="Times New Roman" w:hAnsi="Times New Roman" w:cs="Times New Roman"/>
          <w:sz w:val="24"/>
          <w:szCs w:val="24"/>
        </w:rPr>
        <w:t xml:space="preserve">subyearling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were in the latitudinal center of the sampling area, </w:t>
      </w:r>
      <w:r w:rsidR="00101C88">
        <w:rPr>
          <w:rFonts w:ascii="Times New Roman" w:eastAsia="Times New Roman" w:hAnsi="Times New Roman" w:cs="Times New Roman"/>
          <w:sz w:val="24"/>
          <w:szCs w:val="24"/>
        </w:rPr>
        <w:t xml:space="preserve">yearling </w:t>
      </w:r>
      <w:r w:rsidR="000627E2">
        <w:rPr>
          <w:rFonts w:ascii="Times New Roman" w:eastAsia="Times New Roman" w:hAnsi="Times New Roman" w:cs="Times New Roman"/>
          <w:sz w:val="24"/>
          <w:szCs w:val="24"/>
        </w:rPr>
        <w:t>Chinook Salmon</w:t>
      </w:r>
      <w:r w:rsidR="00101C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expected </w:t>
      </w:r>
      <w:r w:rsidR="00101C88">
        <w:rPr>
          <w:rFonts w:ascii="Times New Roman" w:eastAsia="Times New Roman" w:hAnsi="Times New Roman" w:cs="Times New Roman"/>
          <w:sz w:val="24"/>
          <w:szCs w:val="24"/>
        </w:rPr>
        <w:t xml:space="preserve">densities in 2020 </w:t>
      </w:r>
      <w:r w:rsidR="002940D4">
        <w:rPr>
          <w:rFonts w:ascii="Times New Roman" w:eastAsia="Times New Roman" w:hAnsi="Times New Roman" w:cs="Times New Roman"/>
          <w:sz w:val="24"/>
          <w:szCs w:val="24"/>
        </w:rPr>
        <w:t>were</w:t>
      </w:r>
      <w:r w:rsidR="00101C88">
        <w:rPr>
          <w:rFonts w:ascii="Times New Roman" w:eastAsia="Times New Roman" w:hAnsi="Times New Roman" w:cs="Times New Roman"/>
          <w:sz w:val="24"/>
          <w:szCs w:val="24"/>
        </w:rPr>
        <w:t xml:space="preserve"> more compressed in the nearshore envir</w:t>
      </w:r>
      <w:r>
        <w:rPr>
          <w:rFonts w:ascii="Times New Roman" w:eastAsia="Times New Roman" w:hAnsi="Times New Roman" w:cs="Times New Roman"/>
          <w:sz w:val="24"/>
          <w:szCs w:val="24"/>
        </w:rPr>
        <w:t>onment relative to the average</w:t>
      </w:r>
      <w:r w:rsidR="00101C88">
        <w:rPr>
          <w:rFonts w:ascii="Times New Roman" w:eastAsia="Times New Roman" w:hAnsi="Times New Roman" w:cs="Times New Roman"/>
          <w:sz w:val="24"/>
          <w:szCs w:val="24"/>
        </w:rPr>
        <w:t xml:space="preserve">, and yearling </w:t>
      </w:r>
      <w:r w:rsidR="000627E2">
        <w:rPr>
          <w:rFonts w:ascii="Times New Roman" w:eastAsia="Times New Roman" w:hAnsi="Times New Roman" w:cs="Times New Roman"/>
          <w:sz w:val="24"/>
          <w:szCs w:val="24"/>
        </w:rPr>
        <w:t>Coho Salmon</w:t>
      </w:r>
      <w:r w:rsidR="002940D4">
        <w:rPr>
          <w:rFonts w:ascii="Times New Roman" w:eastAsia="Times New Roman" w:hAnsi="Times New Roman" w:cs="Times New Roman"/>
          <w:sz w:val="24"/>
          <w:szCs w:val="24"/>
        </w:rPr>
        <w:t xml:space="preserve"> were further north (Fig. 5</w:t>
      </w:r>
      <w:r w:rsidR="00101C88">
        <w:rPr>
          <w:rFonts w:ascii="Times New Roman" w:eastAsia="Times New Roman" w:hAnsi="Times New Roman" w:cs="Times New Roman"/>
          <w:sz w:val="24"/>
          <w:szCs w:val="24"/>
        </w:rPr>
        <w:t xml:space="preserve">). </w:t>
      </w:r>
    </w:p>
    <w:p w:rsidR="00A15B5A" w:rsidRDefault="00101C88">
      <w:pPr>
        <w:spacing w:line="480" w:lineRule="auto"/>
        <w:ind w:firstLine="720"/>
        <w:rPr>
          <w:rFonts w:ascii="Times New Roman" w:eastAsia="Times New Roman" w:hAnsi="Times New Roman" w:cs="Times New Roman"/>
          <w:sz w:val="24"/>
          <w:szCs w:val="24"/>
        </w:rPr>
      </w:pPr>
      <w:r w:rsidRPr="00AF67D7">
        <w:rPr>
          <w:rFonts w:ascii="Times New Roman" w:eastAsia="Times New Roman" w:hAnsi="Times New Roman" w:cs="Times New Roman"/>
          <w:sz w:val="24"/>
          <w:szCs w:val="24"/>
        </w:rPr>
        <w:lastRenderedPageBreak/>
        <w:t xml:space="preserve">When the VAST model included catchability covariates for local and basin-scale sea surface temperature, there was a better fit to the data compared to the model without covariates (∆AIC = 43.25). Among the species categories, the effect of the increased 3 meter SST and SSTarc was the largest and </w:t>
      </w:r>
      <w:r w:rsidR="000C51AF">
        <w:rPr>
          <w:rFonts w:ascii="Times New Roman" w:eastAsia="Times New Roman" w:hAnsi="Times New Roman" w:cs="Times New Roman"/>
          <w:sz w:val="24"/>
          <w:szCs w:val="24"/>
        </w:rPr>
        <w:t xml:space="preserve">most </w:t>
      </w:r>
      <w:r w:rsidRPr="00AF67D7">
        <w:rPr>
          <w:rFonts w:ascii="Times New Roman" w:eastAsia="Times New Roman" w:hAnsi="Times New Roman" w:cs="Times New Roman"/>
          <w:sz w:val="24"/>
          <w:szCs w:val="24"/>
        </w:rPr>
        <w:t xml:space="preserve">positive for juvenile </w:t>
      </w:r>
      <w:r w:rsidR="000627E2">
        <w:rPr>
          <w:rFonts w:ascii="Times New Roman" w:eastAsia="Times New Roman" w:hAnsi="Times New Roman" w:cs="Times New Roman"/>
          <w:sz w:val="24"/>
          <w:szCs w:val="24"/>
        </w:rPr>
        <w:t>Sablefish</w:t>
      </w:r>
      <w:r w:rsidRPr="00AF67D7">
        <w:rPr>
          <w:rFonts w:ascii="Times New Roman" w:eastAsia="Times New Roman" w:hAnsi="Times New Roman" w:cs="Times New Roman"/>
          <w:sz w:val="24"/>
          <w:szCs w:val="24"/>
        </w:rPr>
        <w:t xml:space="preserve"> encounter rate (1.55 ± 0.58 and 1.36 ± </w:t>
      </w:r>
      <w:r w:rsidR="002940D4">
        <w:rPr>
          <w:rFonts w:ascii="Times New Roman" w:eastAsia="Times New Roman" w:hAnsi="Times New Roman" w:cs="Times New Roman"/>
          <w:sz w:val="24"/>
          <w:szCs w:val="24"/>
        </w:rPr>
        <w:t>0.63, respectively; Table 1</w:t>
      </w:r>
      <w:r w:rsidRPr="00AF67D7">
        <w:rPr>
          <w:rFonts w:ascii="Times New Roman" w:eastAsia="Times New Roman" w:hAnsi="Times New Roman" w:cs="Times New Roman"/>
          <w:sz w:val="24"/>
          <w:szCs w:val="24"/>
        </w:rPr>
        <w:t>). For the encounter rates and positive catch rates of the other species categories, the effects of the SST covariates were less conclusive, as they were an order of magnitude smaller and the sign of the effect often varied between the local and</w:t>
      </w:r>
      <w:r w:rsidR="002940D4">
        <w:rPr>
          <w:rFonts w:ascii="Times New Roman" w:eastAsia="Times New Roman" w:hAnsi="Times New Roman" w:cs="Times New Roman"/>
          <w:sz w:val="24"/>
          <w:szCs w:val="24"/>
        </w:rPr>
        <w:t xml:space="preserve"> basin-scale covariates (Table 1</w:t>
      </w:r>
      <w:r w:rsidRPr="00AF67D7">
        <w:rPr>
          <w:rFonts w:ascii="Times New Roman" w:eastAsia="Times New Roman" w:hAnsi="Times New Roman" w:cs="Times New Roman"/>
          <w:sz w:val="24"/>
          <w:szCs w:val="24"/>
        </w:rPr>
        <w:t xml:space="preserve">). </w:t>
      </w:r>
    </w:p>
    <w:p w:rsidR="00A15B5A" w:rsidRDefault="00101C88">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Juvenile salmon and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trophic characteristics</w:t>
      </w:r>
    </w:p>
    <w:p w:rsidR="00A15B5A" w:rsidRDefault="00101C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C51AF">
        <w:rPr>
          <w:rFonts w:ascii="Times New Roman" w:eastAsia="Times New Roman" w:hAnsi="Times New Roman" w:cs="Times New Roman"/>
          <w:sz w:val="24"/>
          <w:szCs w:val="24"/>
        </w:rPr>
        <w:t>Juvenile</w:t>
      </w:r>
      <w:r>
        <w:rPr>
          <w:rFonts w:ascii="Times New Roman" w:eastAsia="Times New Roman" w:hAnsi="Times New Roman" w:cs="Times New Roman"/>
          <w:sz w:val="24"/>
          <w:szCs w:val="24"/>
        </w:rPr>
        <w:t xml:space="preserve"> salmon analyzed for diet composition were 75-268 mm FL for the Chinook subyearling and yearling salmon (n = 60 and 75 respectively), and 105-300 mm FL for the </w:t>
      </w:r>
      <w:r w:rsidR="000C51AF">
        <w:rPr>
          <w:rFonts w:ascii="Times New Roman" w:eastAsia="Times New Roman" w:hAnsi="Times New Roman" w:cs="Times New Roman"/>
          <w:sz w:val="24"/>
          <w:szCs w:val="24"/>
        </w:rPr>
        <w:t xml:space="preserve">yearling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(n = 119</w:t>
      </w:r>
      <w:r w:rsidR="0094651E">
        <w:rPr>
          <w:rFonts w:ascii="Times New Roman" w:eastAsia="Times New Roman" w:hAnsi="Times New Roman" w:cs="Times New Roman"/>
          <w:sz w:val="24"/>
          <w:szCs w:val="24"/>
        </w:rPr>
        <w:t>; Table 1</w:t>
      </w:r>
      <w:r>
        <w:rPr>
          <w:rFonts w:ascii="Times New Roman" w:eastAsia="Times New Roman" w:hAnsi="Times New Roman" w:cs="Times New Roman"/>
          <w:sz w:val="24"/>
          <w:szCs w:val="24"/>
        </w:rPr>
        <w:t xml:space="preserve">). Size range of the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t>
      </w:r>
      <w:r w:rsidR="000C51AF">
        <w:rPr>
          <w:rFonts w:ascii="Times New Roman" w:eastAsia="Times New Roman" w:hAnsi="Times New Roman" w:cs="Times New Roman"/>
          <w:sz w:val="24"/>
          <w:szCs w:val="24"/>
        </w:rPr>
        <w:t xml:space="preserve">used for diet analysis </w:t>
      </w:r>
      <w:r>
        <w:rPr>
          <w:rFonts w:ascii="Times New Roman" w:eastAsia="Times New Roman" w:hAnsi="Times New Roman" w:cs="Times New Roman"/>
          <w:sz w:val="24"/>
          <w:szCs w:val="24"/>
        </w:rPr>
        <w:t>was 68-192 mm FL (n = 191</w:t>
      </w:r>
      <w:r w:rsidR="0094651E">
        <w:rPr>
          <w:rFonts w:ascii="Times New Roman" w:eastAsia="Times New Roman" w:hAnsi="Times New Roman" w:cs="Times New Roman"/>
          <w:sz w:val="24"/>
          <w:szCs w:val="24"/>
        </w:rPr>
        <w:t>; Table 1</w:t>
      </w:r>
      <w:r w:rsidR="000C51AF">
        <w:rPr>
          <w:rFonts w:ascii="Times New Roman" w:eastAsia="Times New Roman" w:hAnsi="Times New Roman" w:cs="Times New Roman"/>
          <w:sz w:val="24"/>
          <w:szCs w:val="24"/>
        </w:rPr>
        <w:t>). The top taxa consumed by</w:t>
      </w:r>
      <w:r>
        <w:rPr>
          <w:rFonts w:ascii="Times New Roman" w:eastAsia="Times New Roman" w:hAnsi="Times New Roman" w:cs="Times New Roman"/>
          <w:sz w:val="24"/>
          <w:szCs w:val="24"/>
        </w:rPr>
        <w:t xml:space="preserve"> subyearling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were copepods</w:t>
      </w:r>
      <w:r w:rsidR="0094651E">
        <w:rPr>
          <w:rFonts w:ascii="Times New Roman" w:eastAsia="Times New Roman" w:hAnsi="Times New Roman" w:cs="Times New Roman"/>
          <w:sz w:val="24"/>
          <w:szCs w:val="24"/>
        </w:rPr>
        <w:t xml:space="preserve"> (44.1 </w:t>
      </w:r>
      <w:r w:rsidR="0094651E" w:rsidRPr="0094651E">
        <w:rPr>
          <w:rFonts w:ascii="Times New Roman" w:eastAsia="Times New Roman" w:hAnsi="Times New Roman" w:cs="Times New Roman"/>
          <w:sz w:val="24"/>
          <w:szCs w:val="24"/>
        </w:rPr>
        <w:t>± 35.6%)</w:t>
      </w:r>
      <w:r>
        <w:rPr>
          <w:rFonts w:ascii="Times New Roman" w:eastAsia="Times New Roman" w:hAnsi="Times New Roman" w:cs="Times New Roman"/>
          <w:sz w:val="24"/>
          <w:szCs w:val="24"/>
        </w:rPr>
        <w:t>, amphipods</w:t>
      </w:r>
      <w:r w:rsidR="0094651E">
        <w:rPr>
          <w:rFonts w:ascii="Times New Roman" w:eastAsia="Times New Roman" w:hAnsi="Times New Roman" w:cs="Times New Roman"/>
          <w:sz w:val="24"/>
          <w:szCs w:val="24"/>
        </w:rPr>
        <w:t xml:space="preserve"> (</w:t>
      </w:r>
      <w:r w:rsidR="0094651E" w:rsidRPr="0094651E">
        <w:rPr>
          <w:rFonts w:ascii="Times New Roman" w:eastAsia="Times New Roman" w:hAnsi="Times New Roman" w:cs="Times New Roman"/>
          <w:sz w:val="24"/>
          <w:szCs w:val="24"/>
        </w:rPr>
        <w:t>18.5 ± 23.2%)</w:t>
      </w:r>
      <w:r>
        <w:rPr>
          <w:rFonts w:ascii="Times New Roman" w:eastAsia="Times New Roman" w:hAnsi="Times New Roman" w:cs="Times New Roman"/>
          <w:sz w:val="24"/>
          <w:szCs w:val="24"/>
        </w:rPr>
        <w:t>, and juvenile smelt</w:t>
      </w:r>
      <w:r w:rsidR="0094651E">
        <w:rPr>
          <w:rFonts w:ascii="Times New Roman" w:eastAsia="Times New Roman" w:hAnsi="Times New Roman" w:cs="Times New Roman"/>
          <w:sz w:val="24"/>
          <w:szCs w:val="24"/>
        </w:rPr>
        <w:t xml:space="preserve"> (</w:t>
      </w:r>
      <w:r w:rsidR="0094651E" w:rsidRPr="0094651E">
        <w:rPr>
          <w:rFonts w:ascii="Times New Roman" w:eastAsia="Times New Roman" w:hAnsi="Times New Roman" w:cs="Times New Roman"/>
          <w:sz w:val="24"/>
          <w:szCs w:val="24"/>
        </w:rPr>
        <w:t>10.4 ± 29.1%)</w:t>
      </w:r>
      <w:r w:rsidR="000C51AF">
        <w:rPr>
          <w:rFonts w:ascii="Times New Roman" w:eastAsia="Times New Roman" w:hAnsi="Times New Roman" w:cs="Times New Roman"/>
          <w:sz w:val="24"/>
          <w:szCs w:val="24"/>
        </w:rPr>
        <w:t>. T</w:t>
      </w:r>
      <w:r>
        <w:rPr>
          <w:rFonts w:ascii="Times New Roman" w:eastAsia="Times New Roman" w:hAnsi="Times New Roman" w:cs="Times New Roman"/>
          <w:sz w:val="24"/>
          <w:szCs w:val="24"/>
        </w:rPr>
        <w:t xml:space="preserve">op taxa </w:t>
      </w:r>
      <w:r w:rsidR="000C51AF">
        <w:rPr>
          <w:rFonts w:ascii="Times New Roman" w:eastAsia="Times New Roman" w:hAnsi="Times New Roman" w:cs="Times New Roman"/>
          <w:sz w:val="24"/>
          <w:szCs w:val="24"/>
        </w:rPr>
        <w:t>consumed by</w:t>
      </w:r>
      <w:r>
        <w:rPr>
          <w:rFonts w:ascii="Times New Roman" w:eastAsia="Times New Roman" w:hAnsi="Times New Roman" w:cs="Times New Roman"/>
          <w:sz w:val="24"/>
          <w:szCs w:val="24"/>
        </w:rPr>
        <w:t xml:space="preserve"> the 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were unidentified fish</w:t>
      </w:r>
      <w:r w:rsidR="0094651E">
        <w:rPr>
          <w:rFonts w:ascii="Times New Roman" w:eastAsia="Times New Roman" w:hAnsi="Times New Roman" w:cs="Times New Roman"/>
          <w:sz w:val="24"/>
          <w:szCs w:val="24"/>
        </w:rPr>
        <w:t xml:space="preserve"> (</w:t>
      </w:r>
      <w:r w:rsidR="0094651E" w:rsidRPr="0094651E">
        <w:rPr>
          <w:rFonts w:ascii="Times New Roman" w:eastAsia="Times New Roman" w:hAnsi="Times New Roman" w:cs="Times New Roman"/>
          <w:sz w:val="24"/>
          <w:szCs w:val="24"/>
        </w:rPr>
        <w:t>33.5 ± 34.0%)</w:t>
      </w:r>
      <w:r>
        <w:rPr>
          <w:rFonts w:ascii="Times New Roman" w:eastAsia="Times New Roman" w:hAnsi="Times New Roman" w:cs="Times New Roman"/>
          <w:sz w:val="24"/>
          <w:szCs w:val="24"/>
        </w:rPr>
        <w:t>, juvenile rockfish</w:t>
      </w:r>
      <w:r w:rsidR="0094651E">
        <w:rPr>
          <w:rFonts w:ascii="Times New Roman" w:eastAsia="Times New Roman" w:hAnsi="Times New Roman" w:cs="Times New Roman"/>
          <w:sz w:val="24"/>
          <w:szCs w:val="24"/>
        </w:rPr>
        <w:t xml:space="preserve"> (</w:t>
      </w:r>
      <w:r w:rsidR="0094651E" w:rsidRPr="0094651E">
        <w:rPr>
          <w:rFonts w:ascii="Times New Roman" w:eastAsia="Times New Roman" w:hAnsi="Times New Roman" w:cs="Times New Roman"/>
          <w:sz w:val="24"/>
          <w:szCs w:val="24"/>
        </w:rPr>
        <w:t>21.8 ± 38.2%)</w:t>
      </w:r>
      <w:r>
        <w:rPr>
          <w:rFonts w:ascii="Times New Roman" w:eastAsia="Times New Roman" w:hAnsi="Times New Roman" w:cs="Times New Roman"/>
          <w:sz w:val="24"/>
          <w:szCs w:val="24"/>
        </w:rPr>
        <w:t>, and squid</w:t>
      </w:r>
      <w:r w:rsidR="0094651E">
        <w:rPr>
          <w:rFonts w:ascii="Times New Roman" w:eastAsia="Times New Roman" w:hAnsi="Times New Roman" w:cs="Times New Roman"/>
          <w:sz w:val="24"/>
          <w:szCs w:val="24"/>
        </w:rPr>
        <w:t xml:space="preserve"> (</w:t>
      </w:r>
      <w:r w:rsidR="0094651E" w:rsidRPr="0094651E">
        <w:rPr>
          <w:rFonts w:ascii="Times New Roman" w:eastAsia="Times New Roman" w:hAnsi="Times New Roman" w:cs="Times New Roman"/>
          <w:sz w:val="24"/>
          <w:szCs w:val="24"/>
        </w:rPr>
        <w:t>9.1 ± 30.2%)</w:t>
      </w:r>
      <w:r w:rsidR="007F5782">
        <w:rPr>
          <w:rFonts w:ascii="Times New Roman" w:eastAsia="Times New Roman" w:hAnsi="Times New Roman" w:cs="Times New Roman"/>
          <w:sz w:val="24"/>
          <w:szCs w:val="24"/>
        </w:rPr>
        <w:t xml:space="preserve">. </w:t>
      </w:r>
      <w:r w:rsidR="000C51AF">
        <w:rPr>
          <w:rFonts w:ascii="Times New Roman" w:eastAsia="Times New Roman" w:hAnsi="Times New Roman" w:cs="Times New Roman"/>
          <w:sz w:val="24"/>
          <w:szCs w:val="24"/>
        </w:rPr>
        <w:t xml:space="preserve">Top prey of </w:t>
      </w:r>
      <w:r>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were juvenile rockfish</w:t>
      </w:r>
      <w:r w:rsidR="0094651E">
        <w:rPr>
          <w:rFonts w:ascii="Times New Roman" w:eastAsia="Times New Roman" w:hAnsi="Times New Roman" w:cs="Times New Roman"/>
          <w:sz w:val="24"/>
          <w:szCs w:val="24"/>
        </w:rPr>
        <w:t xml:space="preserve"> (</w:t>
      </w:r>
      <w:r w:rsidR="0094651E" w:rsidRPr="0094651E">
        <w:rPr>
          <w:rFonts w:ascii="Times New Roman" w:eastAsia="Times New Roman" w:hAnsi="Times New Roman" w:cs="Times New Roman"/>
          <w:sz w:val="24"/>
          <w:szCs w:val="24"/>
        </w:rPr>
        <w:t>24.3 ± 24.1%)</w:t>
      </w:r>
      <w:r>
        <w:rPr>
          <w:rFonts w:ascii="Times New Roman" w:eastAsia="Times New Roman" w:hAnsi="Times New Roman" w:cs="Times New Roman"/>
          <w:sz w:val="24"/>
          <w:szCs w:val="24"/>
        </w:rPr>
        <w:t>, krill</w:t>
      </w:r>
      <w:r w:rsidR="0094651E">
        <w:rPr>
          <w:rFonts w:ascii="Times New Roman" w:eastAsia="Times New Roman" w:hAnsi="Times New Roman" w:cs="Times New Roman"/>
          <w:sz w:val="24"/>
          <w:szCs w:val="24"/>
        </w:rPr>
        <w:t xml:space="preserve"> (</w:t>
      </w:r>
      <w:r w:rsidR="0094651E" w:rsidRPr="0094651E">
        <w:rPr>
          <w:rFonts w:ascii="Times New Roman" w:eastAsia="Times New Roman" w:hAnsi="Times New Roman" w:cs="Times New Roman"/>
          <w:sz w:val="24"/>
          <w:szCs w:val="24"/>
        </w:rPr>
        <w:t>17.3 ± 38.0%)</w:t>
      </w:r>
      <w:r>
        <w:rPr>
          <w:rFonts w:ascii="Times New Roman" w:eastAsia="Times New Roman" w:hAnsi="Times New Roman" w:cs="Times New Roman"/>
          <w:sz w:val="24"/>
          <w:szCs w:val="24"/>
        </w:rPr>
        <w:t>, and crab megalopae</w:t>
      </w:r>
      <w:r w:rsidR="0094651E">
        <w:rPr>
          <w:rFonts w:ascii="Times New Roman" w:eastAsia="Times New Roman" w:hAnsi="Times New Roman" w:cs="Times New Roman"/>
          <w:sz w:val="24"/>
          <w:szCs w:val="24"/>
        </w:rPr>
        <w:t xml:space="preserve"> (</w:t>
      </w:r>
      <w:r w:rsidR="0094651E" w:rsidRPr="0094651E">
        <w:rPr>
          <w:rFonts w:ascii="Times New Roman" w:eastAsia="Times New Roman" w:hAnsi="Times New Roman" w:cs="Times New Roman"/>
          <w:sz w:val="24"/>
          <w:szCs w:val="24"/>
        </w:rPr>
        <w:t xml:space="preserve">16.9 ± 22.1%; Table </w:t>
      </w:r>
      <w:r w:rsidR="002940D4">
        <w:rPr>
          <w:rFonts w:ascii="Times New Roman" w:eastAsia="Times New Roman" w:hAnsi="Times New Roman" w:cs="Times New Roman"/>
          <w:sz w:val="24"/>
          <w:szCs w:val="24"/>
        </w:rPr>
        <w:t>2</w:t>
      </w:r>
      <w:r w:rsidR="0094651E" w:rsidRPr="0094651E">
        <w:rPr>
          <w:rFonts w:ascii="Times New Roman" w:eastAsia="Times New Roman" w:hAnsi="Times New Roman" w:cs="Times New Roman"/>
          <w:sz w:val="24"/>
          <w:szCs w:val="24"/>
        </w:rPr>
        <w:t>).</w:t>
      </w:r>
      <w:r w:rsidR="0094651E">
        <w:rPr>
          <w:rFonts w:ascii="Times New Roman" w:eastAsia="Times New Roman" w:hAnsi="Times New Roman" w:cs="Times New Roman"/>
          <w:sz w:val="24"/>
          <w:szCs w:val="24"/>
        </w:rPr>
        <w:t xml:space="preserve"> </w:t>
      </w:r>
      <w:r w:rsidR="0094651E" w:rsidRPr="0094651E">
        <w:rPr>
          <w:rFonts w:ascii="Times New Roman" w:eastAsia="Times New Roman" w:hAnsi="Times New Roman" w:cs="Times New Roman"/>
          <w:sz w:val="24"/>
          <w:szCs w:val="24"/>
        </w:rPr>
        <w:t xml:space="preserve">The top taxa consumed by the </w:t>
      </w:r>
      <w:r w:rsidR="000627E2">
        <w:rPr>
          <w:rFonts w:ascii="Times New Roman" w:eastAsia="Times New Roman" w:hAnsi="Times New Roman" w:cs="Times New Roman"/>
          <w:sz w:val="24"/>
          <w:szCs w:val="24"/>
        </w:rPr>
        <w:t>Sablefish</w:t>
      </w:r>
      <w:r w:rsidR="0094651E" w:rsidRPr="0094651E">
        <w:rPr>
          <w:rFonts w:ascii="Times New Roman" w:eastAsia="Times New Roman" w:hAnsi="Times New Roman" w:cs="Times New Roman"/>
          <w:sz w:val="24"/>
          <w:szCs w:val="24"/>
        </w:rPr>
        <w:t xml:space="preserve"> in 2020 were krill (28.8 ± 33.2%), crab megalopae (18.7 ± 22.4%), copepods (10.1 ± 16.0%), juvenile rockfish (10.4 ± 17.9%), and gelatinous taxa (9.1 ± 18.1%; Table </w:t>
      </w:r>
      <w:r w:rsidR="002940D4">
        <w:rPr>
          <w:rFonts w:ascii="Times New Roman" w:eastAsia="Times New Roman" w:hAnsi="Times New Roman" w:cs="Times New Roman"/>
          <w:sz w:val="24"/>
          <w:szCs w:val="24"/>
        </w:rPr>
        <w:t>2</w:t>
      </w:r>
      <w:r w:rsidR="0094651E" w:rsidRPr="0094651E">
        <w:rPr>
          <w:rFonts w:ascii="Times New Roman" w:eastAsia="Times New Roman" w:hAnsi="Times New Roman" w:cs="Times New Roman"/>
          <w:sz w:val="24"/>
          <w:szCs w:val="24"/>
        </w:rPr>
        <w:t xml:space="preserve">). </w:t>
      </w:r>
      <w:r w:rsidR="000C51AF">
        <w:rPr>
          <w:rFonts w:ascii="Times New Roman" w:eastAsia="Times New Roman" w:hAnsi="Times New Roman" w:cs="Times New Roman"/>
          <w:sz w:val="24"/>
          <w:szCs w:val="24"/>
        </w:rPr>
        <w:t xml:space="preserve">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and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had the most diet composition overlap in ordination space, with </w:t>
      </w:r>
      <w:r w:rsidR="002940D4">
        <w:rPr>
          <w:rFonts w:ascii="Times New Roman" w:eastAsia="Times New Roman" w:hAnsi="Times New Roman" w:cs="Times New Roman"/>
          <w:sz w:val="24"/>
          <w:szCs w:val="24"/>
        </w:rPr>
        <w:t xml:space="preserve">more </w:t>
      </w:r>
      <w:r>
        <w:rPr>
          <w:rFonts w:ascii="Times New Roman" w:eastAsia="Times New Roman" w:hAnsi="Times New Roman" w:cs="Times New Roman"/>
          <w:sz w:val="24"/>
          <w:szCs w:val="24"/>
        </w:rPr>
        <w:t xml:space="preserve">modest diet composition overlap with subyearling </w:t>
      </w:r>
      <w:r w:rsidR="000627E2">
        <w:rPr>
          <w:rFonts w:ascii="Times New Roman" w:eastAsia="Times New Roman" w:hAnsi="Times New Roman" w:cs="Times New Roman"/>
          <w:sz w:val="24"/>
          <w:szCs w:val="24"/>
        </w:rPr>
        <w:t>Chinook Salmon</w:t>
      </w:r>
      <w:r w:rsidR="002940D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little </w:t>
      </w:r>
      <w:r w:rsidR="002940D4">
        <w:rPr>
          <w:rFonts w:ascii="Times New Roman" w:eastAsia="Times New Roman" w:hAnsi="Times New Roman" w:cs="Times New Roman"/>
          <w:sz w:val="24"/>
          <w:szCs w:val="24"/>
        </w:rPr>
        <w:t xml:space="preserve">overlap </w:t>
      </w:r>
      <w:r>
        <w:rPr>
          <w:rFonts w:ascii="Times New Roman" w:eastAsia="Times New Roman" w:hAnsi="Times New Roman" w:cs="Times New Roman"/>
          <w:sz w:val="24"/>
          <w:szCs w:val="24"/>
        </w:rPr>
        <w:t>with</w:t>
      </w:r>
      <w:r w:rsidR="002940D4">
        <w:rPr>
          <w:rFonts w:ascii="Times New Roman" w:eastAsia="Times New Roman" w:hAnsi="Times New Roman" w:cs="Times New Roman"/>
          <w:sz w:val="24"/>
          <w:szCs w:val="24"/>
        </w:rPr>
        <w:t xml:space="preserve"> yearling </w:t>
      </w:r>
      <w:r w:rsidR="000627E2">
        <w:rPr>
          <w:rFonts w:ascii="Times New Roman" w:eastAsia="Times New Roman" w:hAnsi="Times New Roman" w:cs="Times New Roman"/>
          <w:sz w:val="24"/>
          <w:szCs w:val="24"/>
        </w:rPr>
        <w:t>Chinook Salmon</w:t>
      </w:r>
      <w:r w:rsidR="002940D4">
        <w:rPr>
          <w:rFonts w:ascii="Times New Roman" w:eastAsia="Times New Roman" w:hAnsi="Times New Roman" w:cs="Times New Roman"/>
          <w:sz w:val="24"/>
          <w:szCs w:val="24"/>
        </w:rPr>
        <w:t xml:space="preserve"> (Fig. 6</w:t>
      </w:r>
      <w:r>
        <w:rPr>
          <w:rFonts w:ascii="Times New Roman" w:eastAsia="Times New Roman" w:hAnsi="Times New Roman" w:cs="Times New Roman"/>
          <w:sz w:val="24"/>
          <w:szCs w:val="24"/>
        </w:rPr>
        <w:t xml:space="preserve">). The diet overlap based on the PSI was moderate only between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and juvenile </w:t>
      </w:r>
      <w:r w:rsidR="000627E2">
        <w:rPr>
          <w:rFonts w:ascii="Times New Roman" w:eastAsia="Times New Roman" w:hAnsi="Times New Roman" w:cs="Times New Roman"/>
          <w:sz w:val="24"/>
          <w:szCs w:val="24"/>
        </w:rPr>
        <w:t xml:space="preserve">Coho </w:t>
      </w:r>
      <w:r w:rsidR="000627E2">
        <w:rPr>
          <w:rFonts w:ascii="Times New Roman" w:eastAsia="Times New Roman" w:hAnsi="Times New Roman" w:cs="Times New Roman"/>
          <w:sz w:val="24"/>
          <w:szCs w:val="24"/>
        </w:rPr>
        <w:lastRenderedPageBreak/>
        <w:t>Salmon</w:t>
      </w:r>
      <w:r>
        <w:rPr>
          <w:rFonts w:ascii="Times New Roman" w:eastAsia="Times New Roman" w:hAnsi="Times New Roman" w:cs="Times New Roman"/>
          <w:sz w:val="24"/>
          <w:szCs w:val="24"/>
        </w:rPr>
        <w:t xml:space="preserve"> with </w:t>
      </w:r>
      <w:r w:rsidR="000C51AF">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32.4% </w:t>
      </w:r>
      <w:r w:rsidR="000C51AF">
        <w:rPr>
          <w:rFonts w:ascii="Times New Roman" w:eastAsia="Times New Roman" w:hAnsi="Times New Roman" w:cs="Times New Roman"/>
          <w:sz w:val="24"/>
          <w:szCs w:val="24"/>
        </w:rPr>
        <w:t xml:space="preserve">overlap </w:t>
      </w:r>
      <w:r>
        <w:rPr>
          <w:rFonts w:ascii="Times New Roman" w:eastAsia="Times New Roman" w:hAnsi="Times New Roman" w:cs="Times New Roman"/>
          <w:sz w:val="24"/>
          <w:szCs w:val="24"/>
        </w:rPr>
        <w:t xml:space="preserve">of their diets at </w:t>
      </w:r>
      <w:r w:rsidR="000C51AF">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station </w:t>
      </w:r>
      <w:r w:rsidR="000C51AF">
        <w:rPr>
          <w:rFonts w:ascii="Times New Roman" w:eastAsia="Times New Roman" w:hAnsi="Times New Roman" w:cs="Times New Roman"/>
          <w:sz w:val="24"/>
          <w:szCs w:val="24"/>
        </w:rPr>
        <w:t>level</w:t>
      </w:r>
      <w:r>
        <w:rPr>
          <w:rFonts w:ascii="Times New Roman" w:eastAsia="Times New Roman" w:hAnsi="Times New Roman" w:cs="Times New Roman"/>
          <w:sz w:val="24"/>
          <w:szCs w:val="24"/>
        </w:rPr>
        <w:t xml:space="preserve">. Diet overlap was low between </w:t>
      </w:r>
      <w:r w:rsidR="000627E2">
        <w:rPr>
          <w:rFonts w:ascii="Times New Roman" w:eastAsia="Times New Roman" w:hAnsi="Times New Roman" w:cs="Times New Roman"/>
          <w:sz w:val="24"/>
          <w:szCs w:val="24"/>
        </w:rPr>
        <w:t>Sablefish</w:t>
      </w:r>
      <w:r w:rsidR="000C51AF">
        <w:rPr>
          <w:rFonts w:ascii="Times New Roman" w:eastAsia="Times New Roman" w:hAnsi="Times New Roman" w:cs="Times New Roman"/>
          <w:sz w:val="24"/>
          <w:szCs w:val="24"/>
        </w:rPr>
        <w:t xml:space="preserve"> and subyearling Chinook (</w:t>
      </w:r>
      <w:r>
        <w:rPr>
          <w:rFonts w:ascii="Times New Roman" w:eastAsia="Times New Roman" w:hAnsi="Times New Roman" w:cs="Times New Roman"/>
          <w:sz w:val="24"/>
          <w:szCs w:val="24"/>
        </w:rPr>
        <w:t>19.4%</w:t>
      </w:r>
      <w:r w:rsidR="000C51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as well as yearling </w:t>
      </w:r>
      <w:r w:rsidR="000627E2">
        <w:rPr>
          <w:rFonts w:ascii="Times New Roman" w:eastAsia="Times New Roman" w:hAnsi="Times New Roman" w:cs="Times New Roman"/>
          <w:sz w:val="24"/>
          <w:szCs w:val="24"/>
        </w:rPr>
        <w:t>Chinook Salmon</w:t>
      </w:r>
      <w:r w:rsidR="000C51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24.0%</w:t>
      </w:r>
      <w:r w:rsidR="000C51AF">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rsidR="0094651E" w:rsidRDefault="0094651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We </w:t>
      </w:r>
      <w:r w:rsidR="00B3307B">
        <w:rPr>
          <w:rFonts w:ascii="Times New Roman" w:eastAsia="Times New Roman" w:hAnsi="Times New Roman" w:cs="Times New Roman"/>
          <w:sz w:val="24"/>
          <w:szCs w:val="24"/>
        </w:rPr>
        <w:t xml:space="preserve">only </w:t>
      </w:r>
      <w:r>
        <w:rPr>
          <w:rFonts w:ascii="Times New Roman" w:eastAsia="Times New Roman" w:hAnsi="Times New Roman" w:cs="Times New Roman"/>
          <w:sz w:val="24"/>
          <w:szCs w:val="24"/>
        </w:rPr>
        <w:t xml:space="preserve">examined the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for size-based diet changes</w:t>
      </w:r>
      <w:r w:rsidR="00AB7FE1">
        <w:rPr>
          <w:rFonts w:ascii="Times New Roman" w:eastAsia="Times New Roman" w:hAnsi="Times New Roman" w:cs="Times New Roman"/>
          <w:sz w:val="24"/>
          <w:szCs w:val="24"/>
        </w:rPr>
        <w:t xml:space="preserve">. </w:t>
      </w:r>
      <w:r w:rsidRPr="00312AC8">
        <w:rPr>
          <w:rFonts w:ascii="Times New Roman" w:eastAsia="Gungsuh" w:hAnsi="Times New Roman" w:cs="Times New Roman"/>
          <w:sz w:val="24"/>
          <w:szCs w:val="24"/>
        </w:rPr>
        <w:t xml:space="preserve">Ontogenetic diet differences separated the fish into two significantly different groups: juvenile </w:t>
      </w:r>
      <w:r w:rsidR="000627E2">
        <w:rPr>
          <w:rFonts w:ascii="Times New Roman" w:eastAsia="Gungsuh" w:hAnsi="Times New Roman" w:cs="Times New Roman"/>
          <w:sz w:val="24"/>
          <w:szCs w:val="24"/>
        </w:rPr>
        <w:t>Sablefish</w:t>
      </w:r>
      <w:r w:rsidRPr="00312AC8">
        <w:rPr>
          <w:rFonts w:ascii="Times New Roman" w:eastAsia="Gungsuh" w:hAnsi="Times New Roman" w:cs="Times New Roman"/>
          <w:sz w:val="24"/>
          <w:szCs w:val="24"/>
        </w:rPr>
        <w:t xml:space="preserve"> between 60-119 mm, and 120-179 mm FL (Fig. </w:t>
      </w:r>
      <w:r w:rsidR="002940D4">
        <w:rPr>
          <w:rFonts w:ascii="Times New Roman" w:eastAsia="Gungsuh" w:hAnsi="Times New Roman" w:cs="Times New Roman"/>
          <w:sz w:val="24"/>
          <w:szCs w:val="24"/>
        </w:rPr>
        <w:t>7</w:t>
      </w:r>
      <w:r w:rsidRPr="00312AC8">
        <w:rPr>
          <w:rFonts w:ascii="Times New Roman" w:eastAsia="Gungsuh" w:hAnsi="Times New Roman" w:cs="Times New Roman"/>
          <w:sz w:val="24"/>
          <w:szCs w:val="24"/>
        </w:rPr>
        <w:t xml:space="preserve">; SIMPROF; p &lt; 0.05). </w:t>
      </w:r>
      <w:r w:rsidR="000C51AF">
        <w:rPr>
          <w:rFonts w:ascii="Times New Roman" w:eastAsia="Gungsuh" w:hAnsi="Times New Roman" w:cs="Times New Roman"/>
          <w:sz w:val="24"/>
          <w:szCs w:val="24"/>
        </w:rPr>
        <w:t>There were significant differences in prey consumption</w:t>
      </w:r>
      <w:r w:rsidRPr="00312AC8">
        <w:rPr>
          <w:rFonts w:ascii="Times New Roman" w:eastAsia="Gungsuh" w:hAnsi="Times New Roman" w:cs="Times New Roman"/>
          <w:sz w:val="24"/>
          <w:szCs w:val="24"/>
        </w:rPr>
        <w:t xml:space="preserve"> between the two size groups</w:t>
      </w:r>
      <w:r w:rsidR="000C51AF">
        <w:rPr>
          <w:rFonts w:ascii="Times New Roman" w:eastAsia="Gungsuh" w:hAnsi="Times New Roman" w:cs="Times New Roman"/>
          <w:sz w:val="24"/>
          <w:szCs w:val="24"/>
        </w:rPr>
        <w:t>;</w:t>
      </w:r>
      <w:r w:rsidRPr="00312AC8">
        <w:rPr>
          <w:rFonts w:ascii="Times New Roman" w:eastAsia="Gungsuh" w:hAnsi="Times New Roman" w:cs="Times New Roman"/>
          <w:sz w:val="24"/>
          <w:szCs w:val="24"/>
        </w:rPr>
        <w:t xml:space="preserve"> more copepods (14.4%)</w:t>
      </w:r>
      <w:r>
        <w:rPr>
          <w:rFonts w:ascii="Times New Roman" w:eastAsia="Gungsuh" w:hAnsi="Times New Roman" w:cs="Times New Roman"/>
          <w:sz w:val="24"/>
          <w:szCs w:val="24"/>
        </w:rPr>
        <w:t xml:space="preserve"> were consumed by the smaller </w:t>
      </w:r>
      <w:r w:rsidR="000627E2">
        <w:rPr>
          <w:rFonts w:ascii="Times New Roman" w:eastAsia="Gungsuh" w:hAnsi="Times New Roman" w:cs="Times New Roman"/>
          <w:sz w:val="24"/>
          <w:szCs w:val="24"/>
        </w:rPr>
        <w:t>Sablefish</w:t>
      </w:r>
      <w:r w:rsidRPr="00312AC8">
        <w:rPr>
          <w:rFonts w:ascii="Times New Roman" w:eastAsia="Gungsuh" w:hAnsi="Times New Roman" w:cs="Times New Roman"/>
          <w:sz w:val="24"/>
          <w:szCs w:val="24"/>
        </w:rPr>
        <w:t xml:space="preserve">, </w:t>
      </w:r>
      <w:r>
        <w:rPr>
          <w:rFonts w:ascii="Times New Roman" w:eastAsia="Gungsuh" w:hAnsi="Times New Roman" w:cs="Times New Roman"/>
          <w:sz w:val="24"/>
          <w:szCs w:val="24"/>
        </w:rPr>
        <w:t>whereas</w:t>
      </w:r>
      <w:r w:rsidRPr="00312AC8">
        <w:rPr>
          <w:rFonts w:ascii="Times New Roman" w:eastAsia="Gungsuh" w:hAnsi="Times New Roman" w:cs="Times New Roman"/>
          <w:sz w:val="24"/>
          <w:szCs w:val="24"/>
        </w:rPr>
        <w:t xml:space="preserve"> larger juvenile </w:t>
      </w:r>
      <w:r w:rsidR="000627E2">
        <w:rPr>
          <w:rFonts w:ascii="Times New Roman" w:eastAsia="Gungsuh" w:hAnsi="Times New Roman" w:cs="Times New Roman"/>
          <w:sz w:val="24"/>
          <w:szCs w:val="24"/>
        </w:rPr>
        <w:t>Sablefish</w:t>
      </w:r>
      <w:r w:rsidRPr="00312AC8">
        <w:rPr>
          <w:rFonts w:ascii="Times New Roman" w:eastAsia="Gungsuh" w:hAnsi="Times New Roman" w:cs="Times New Roman"/>
          <w:sz w:val="24"/>
          <w:szCs w:val="24"/>
        </w:rPr>
        <w:t xml:space="preserve"> ate more crab megalopae (12.6%) and juvenile rockfish (11.1%; SIMPER; Fig. </w:t>
      </w:r>
      <w:r w:rsidR="002940D4">
        <w:rPr>
          <w:rFonts w:ascii="Times New Roman" w:eastAsia="Gungsuh" w:hAnsi="Times New Roman" w:cs="Times New Roman"/>
          <w:sz w:val="24"/>
          <w:szCs w:val="24"/>
        </w:rPr>
        <w:t>7</w:t>
      </w:r>
      <w:r w:rsidRPr="00312AC8">
        <w:rPr>
          <w:rFonts w:ascii="Times New Roman" w:eastAsia="Gungsuh" w:hAnsi="Times New Roman" w:cs="Times New Roman"/>
          <w:sz w:val="24"/>
          <w:szCs w:val="24"/>
        </w:rPr>
        <w:t xml:space="preserve">). Piscivory occurred within every size bin (Fig. </w:t>
      </w:r>
      <w:r w:rsidR="002940D4">
        <w:rPr>
          <w:rFonts w:ascii="Times New Roman" w:eastAsia="Gungsuh" w:hAnsi="Times New Roman" w:cs="Times New Roman"/>
          <w:sz w:val="24"/>
          <w:szCs w:val="24"/>
        </w:rPr>
        <w:t>7</w:t>
      </w:r>
      <w:r w:rsidRPr="00312AC8">
        <w:rPr>
          <w:rFonts w:ascii="Times New Roman" w:eastAsia="Gungsuh" w:hAnsi="Times New Roman" w:cs="Times New Roman"/>
          <w:sz w:val="24"/>
          <w:szCs w:val="24"/>
        </w:rPr>
        <w:t xml:space="preserve">), with 24.5% of the 60-119 mm </w:t>
      </w:r>
      <w:r w:rsidR="000627E2">
        <w:rPr>
          <w:rFonts w:ascii="Times New Roman" w:eastAsia="Gungsuh" w:hAnsi="Times New Roman" w:cs="Times New Roman"/>
          <w:sz w:val="24"/>
          <w:szCs w:val="24"/>
        </w:rPr>
        <w:t>Sablefish</w:t>
      </w:r>
      <w:r w:rsidRPr="00312AC8">
        <w:rPr>
          <w:rFonts w:ascii="Times New Roman" w:eastAsia="Gungsuh" w:hAnsi="Times New Roman" w:cs="Times New Roman"/>
          <w:sz w:val="24"/>
          <w:szCs w:val="24"/>
        </w:rPr>
        <w:t xml:space="preserve"> and 42.2% of the 120-179 mm </w:t>
      </w:r>
      <w:r w:rsidR="000627E2">
        <w:rPr>
          <w:rFonts w:ascii="Times New Roman" w:eastAsia="Gungsuh" w:hAnsi="Times New Roman" w:cs="Times New Roman"/>
          <w:sz w:val="24"/>
          <w:szCs w:val="24"/>
        </w:rPr>
        <w:t>Sablefish</w:t>
      </w:r>
      <w:r w:rsidRPr="00312AC8">
        <w:rPr>
          <w:rFonts w:ascii="Times New Roman" w:eastAsia="Gungsuh" w:hAnsi="Times New Roman" w:cs="Times New Roman"/>
          <w:sz w:val="24"/>
          <w:szCs w:val="24"/>
        </w:rPr>
        <w:t xml:space="preserve"> consumed fish prey.</w:t>
      </w:r>
    </w:p>
    <w:p w:rsidR="00A15B5A" w:rsidRDefault="00C36B46">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Sablefish had significantly more food in their stomachs than all of the salmon (ANOVA; p &lt; 0.0001) and length was not a significant covariate. </w:t>
      </w:r>
      <w:r w:rsidR="00101C88">
        <w:rPr>
          <w:rFonts w:ascii="Times New Roman" w:eastAsia="Times New Roman" w:hAnsi="Times New Roman" w:cs="Times New Roman"/>
          <w:sz w:val="24"/>
          <w:szCs w:val="24"/>
        </w:rPr>
        <w:t>The majority of the juvenile salmon</w:t>
      </w:r>
      <w:r w:rsidR="00AB7FE1">
        <w:rPr>
          <w:rFonts w:ascii="Times New Roman" w:eastAsia="Times New Roman" w:hAnsi="Times New Roman" w:cs="Times New Roman"/>
          <w:sz w:val="24"/>
          <w:szCs w:val="24"/>
        </w:rPr>
        <w:t xml:space="preserve"> and </w:t>
      </w:r>
      <w:r w:rsidR="000627E2">
        <w:rPr>
          <w:rFonts w:ascii="Times New Roman" w:eastAsia="Times New Roman" w:hAnsi="Times New Roman" w:cs="Times New Roman"/>
          <w:sz w:val="24"/>
          <w:szCs w:val="24"/>
        </w:rPr>
        <w:t>Sablefish</w:t>
      </w:r>
      <w:r w:rsidR="00AB7FE1">
        <w:rPr>
          <w:rFonts w:ascii="Times New Roman" w:eastAsia="Times New Roman" w:hAnsi="Times New Roman" w:cs="Times New Roman"/>
          <w:sz w:val="24"/>
          <w:szCs w:val="24"/>
        </w:rPr>
        <w:t xml:space="preserve"> </w:t>
      </w:r>
      <w:r w:rsidR="00101C88">
        <w:rPr>
          <w:rFonts w:ascii="Times New Roman" w:eastAsia="Times New Roman" w:hAnsi="Times New Roman" w:cs="Times New Roman"/>
          <w:sz w:val="24"/>
          <w:szCs w:val="24"/>
        </w:rPr>
        <w:t>had food in their stomachs</w:t>
      </w:r>
      <w:r w:rsidR="000C51AF">
        <w:rPr>
          <w:rFonts w:ascii="Times New Roman" w:eastAsia="Times New Roman" w:hAnsi="Times New Roman" w:cs="Times New Roman"/>
          <w:sz w:val="24"/>
          <w:szCs w:val="24"/>
        </w:rPr>
        <w:t xml:space="preserve">, </w:t>
      </w:r>
      <w:r w:rsidR="00E47FCA">
        <w:rPr>
          <w:rFonts w:ascii="Times New Roman" w:eastAsia="Times New Roman" w:hAnsi="Times New Roman" w:cs="Times New Roman"/>
          <w:sz w:val="24"/>
          <w:szCs w:val="24"/>
        </w:rPr>
        <w:t>only</w:t>
      </w:r>
      <w:r w:rsidR="00101C88">
        <w:rPr>
          <w:rFonts w:ascii="Times New Roman" w:eastAsia="Times New Roman" w:hAnsi="Times New Roman" w:cs="Times New Roman"/>
          <w:sz w:val="24"/>
          <w:szCs w:val="24"/>
        </w:rPr>
        <w:t xml:space="preserve"> </w:t>
      </w:r>
      <w:r w:rsidR="000C51AF">
        <w:rPr>
          <w:rFonts w:ascii="Times New Roman" w:eastAsia="Times New Roman" w:hAnsi="Times New Roman" w:cs="Times New Roman"/>
          <w:sz w:val="24"/>
          <w:szCs w:val="24"/>
        </w:rPr>
        <w:t xml:space="preserve">6.7% of the subyearling </w:t>
      </w:r>
      <w:r w:rsidR="000627E2">
        <w:rPr>
          <w:rFonts w:ascii="Times New Roman" w:eastAsia="Times New Roman" w:hAnsi="Times New Roman" w:cs="Times New Roman"/>
          <w:sz w:val="24"/>
          <w:szCs w:val="24"/>
        </w:rPr>
        <w:t>Chinook Salmon</w:t>
      </w:r>
      <w:r w:rsidR="000C51AF">
        <w:rPr>
          <w:rFonts w:ascii="Times New Roman" w:eastAsia="Times New Roman" w:hAnsi="Times New Roman" w:cs="Times New Roman"/>
          <w:sz w:val="24"/>
          <w:szCs w:val="24"/>
        </w:rPr>
        <w:t xml:space="preserve">, 8.0% of the yearling Chinook, </w:t>
      </w:r>
      <w:r w:rsidR="00AC4D92">
        <w:rPr>
          <w:rFonts w:ascii="Times New Roman" w:eastAsia="Times New Roman" w:hAnsi="Times New Roman" w:cs="Times New Roman"/>
          <w:sz w:val="24"/>
          <w:szCs w:val="24"/>
        </w:rPr>
        <w:t xml:space="preserve">10.9% of the </w:t>
      </w:r>
      <w:r w:rsidR="000627E2">
        <w:rPr>
          <w:rFonts w:ascii="Times New Roman" w:eastAsia="Times New Roman" w:hAnsi="Times New Roman" w:cs="Times New Roman"/>
          <w:sz w:val="24"/>
          <w:szCs w:val="24"/>
        </w:rPr>
        <w:t>Coho Salmon</w:t>
      </w:r>
      <w:r w:rsidR="00AC4D92">
        <w:rPr>
          <w:rFonts w:ascii="Times New Roman" w:eastAsia="Times New Roman" w:hAnsi="Times New Roman" w:cs="Times New Roman"/>
          <w:sz w:val="24"/>
          <w:szCs w:val="24"/>
        </w:rPr>
        <w:t>, and</w:t>
      </w:r>
      <w:r w:rsidR="000C51AF">
        <w:rPr>
          <w:rFonts w:ascii="Times New Roman" w:eastAsia="Times New Roman" w:hAnsi="Times New Roman" w:cs="Times New Roman"/>
          <w:sz w:val="24"/>
          <w:szCs w:val="24"/>
        </w:rPr>
        <w:t xml:space="preserve"> 5.2</w:t>
      </w:r>
      <w:r w:rsidR="00AC4D92">
        <w:rPr>
          <w:rFonts w:ascii="Times New Roman" w:eastAsia="Times New Roman" w:hAnsi="Times New Roman" w:cs="Times New Roman"/>
          <w:sz w:val="24"/>
          <w:szCs w:val="24"/>
        </w:rPr>
        <w:t xml:space="preserve">% of the </w:t>
      </w:r>
      <w:r w:rsidR="000627E2">
        <w:rPr>
          <w:rFonts w:ascii="Times New Roman" w:eastAsia="Times New Roman" w:hAnsi="Times New Roman" w:cs="Times New Roman"/>
          <w:sz w:val="24"/>
          <w:szCs w:val="24"/>
        </w:rPr>
        <w:t>Sablefish</w:t>
      </w:r>
      <w:r w:rsidR="00AC4D92">
        <w:rPr>
          <w:rFonts w:ascii="Times New Roman" w:eastAsia="Times New Roman" w:hAnsi="Times New Roman" w:cs="Times New Roman"/>
          <w:sz w:val="24"/>
          <w:szCs w:val="24"/>
        </w:rPr>
        <w:t xml:space="preserve"> had empty stomachs. </w:t>
      </w:r>
      <w:r w:rsidR="00101C88">
        <w:rPr>
          <w:rFonts w:ascii="Times New Roman" w:eastAsia="Times New Roman" w:hAnsi="Times New Roman" w:cs="Times New Roman"/>
          <w:sz w:val="24"/>
          <w:szCs w:val="24"/>
        </w:rPr>
        <w:t xml:space="preserve">Subyearling </w:t>
      </w:r>
      <w:r w:rsidR="000627E2">
        <w:rPr>
          <w:rFonts w:ascii="Times New Roman" w:eastAsia="Times New Roman" w:hAnsi="Times New Roman" w:cs="Times New Roman"/>
          <w:sz w:val="24"/>
          <w:szCs w:val="24"/>
        </w:rPr>
        <w:t>Chinook Salmon</w:t>
      </w:r>
      <w:r w:rsidR="00101C88">
        <w:rPr>
          <w:rFonts w:ascii="Times New Roman" w:eastAsia="Times New Roman" w:hAnsi="Times New Roman" w:cs="Times New Roman"/>
          <w:sz w:val="24"/>
          <w:szCs w:val="24"/>
        </w:rPr>
        <w:t xml:space="preserve"> had the lowest average stomach fullness 0.76 ± 0.77%, followed by yearling </w:t>
      </w:r>
      <w:r w:rsidR="000627E2">
        <w:rPr>
          <w:rFonts w:ascii="Times New Roman" w:eastAsia="Times New Roman" w:hAnsi="Times New Roman" w:cs="Times New Roman"/>
          <w:sz w:val="24"/>
          <w:szCs w:val="24"/>
        </w:rPr>
        <w:t>Chinook Salmon</w:t>
      </w:r>
      <w:r w:rsidR="00101C88">
        <w:rPr>
          <w:rFonts w:ascii="Times New Roman" w:eastAsia="Times New Roman" w:hAnsi="Times New Roman" w:cs="Times New Roman"/>
          <w:sz w:val="24"/>
          <w:szCs w:val="24"/>
        </w:rPr>
        <w:t xml:space="preserve"> at 0.90 ± 0.83%, and </w:t>
      </w:r>
      <w:r w:rsidR="000627E2">
        <w:rPr>
          <w:rFonts w:ascii="Times New Roman" w:eastAsia="Times New Roman" w:hAnsi="Times New Roman" w:cs="Times New Roman"/>
          <w:sz w:val="24"/>
          <w:szCs w:val="24"/>
        </w:rPr>
        <w:t>Coho Salmon</w:t>
      </w:r>
      <w:r w:rsidR="00101C88">
        <w:rPr>
          <w:rFonts w:ascii="Times New Roman" w:eastAsia="Times New Roman" w:hAnsi="Times New Roman" w:cs="Times New Roman"/>
          <w:sz w:val="24"/>
          <w:szCs w:val="24"/>
        </w:rPr>
        <w:t xml:space="preserve"> </w:t>
      </w:r>
      <w:r w:rsidR="000C51AF">
        <w:rPr>
          <w:rFonts w:ascii="Times New Roman" w:eastAsia="Times New Roman" w:hAnsi="Times New Roman" w:cs="Times New Roman"/>
          <w:sz w:val="24"/>
          <w:szCs w:val="24"/>
        </w:rPr>
        <w:t>with</w:t>
      </w:r>
      <w:r w:rsidR="00101C88">
        <w:rPr>
          <w:rFonts w:ascii="Times New Roman" w:eastAsia="Times New Roman" w:hAnsi="Times New Roman" w:cs="Times New Roman"/>
          <w:sz w:val="24"/>
          <w:szCs w:val="24"/>
        </w:rPr>
        <w:t xml:space="preserve"> 1.84 ±1.81% </w:t>
      </w:r>
      <w:r w:rsidR="000C51AF">
        <w:rPr>
          <w:rFonts w:ascii="Times New Roman" w:eastAsia="Times New Roman" w:hAnsi="Times New Roman" w:cs="Times New Roman"/>
          <w:sz w:val="24"/>
          <w:szCs w:val="24"/>
        </w:rPr>
        <w:t>average stomach fullness</w:t>
      </w:r>
      <w:r w:rsidR="00101C88">
        <w:rPr>
          <w:rFonts w:ascii="Times New Roman" w:eastAsia="Times New Roman" w:hAnsi="Times New Roman" w:cs="Times New Roman"/>
          <w:sz w:val="24"/>
          <w:szCs w:val="24"/>
        </w:rPr>
        <w:t xml:space="preserve"> (Fig. 8). </w:t>
      </w:r>
      <w:r w:rsidR="00AC4D92">
        <w:rPr>
          <w:rFonts w:ascii="Times New Roman" w:eastAsia="Times New Roman" w:hAnsi="Times New Roman" w:cs="Times New Roman"/>
          <w:sz w:val="24"/>
          <w:szCs w:val="24"/>
        </w:rPr>
        <w:t>J</w:t>
      </w:r>
      <w:r w:rsidR="00AC4D92" w:rsidRPr="00312AC8">
        <w:rPr>
          <w:rFonts w:ascii="Times New Roman" w:eastAsia="Gungsuh" w:hAnsi="Times New Roman" w:cs="Times New Roman"/>
          <w:sz w:val="24"/>
          <w:szCs w:val="24"/>
        </w:rPr>
        <w:t xml:space="preserve">uvenile </w:t>
      </w:r>
      <w:r w:rsidR="000627E2">
        <w:rPr>
          <w:rFonts w:ascii="Times New Roman" w:eastAsia="Gungsuh" w:hAnsi="Times New Roman" w:cs="Times New Roman"/>
          <w:sz w:val="24"/>
          <w:szCs w:val="24"/>
        </w:rPr>
        <w:t>Sablefish</w:t>
      </w:r>
      <w:r w:rsidR="00AC4D92" w:rsidRPr="00312AC8">
        <w:rPr>
          <w:rFonts w:ascii="Times New Roman" w:eastAsia="Gungsuh" w:hAnsi="Times New Roman" w:cs="Times New Roman"/>
          <w:sz w:val="24"/>
          <w:szCs w:val="24"/>
        </w:rPr>
        <w:t xml:space="preserve"> average stomach fullness was 3.04 ± 3.70% of their body weight</w:t>
      </w:r>
      <w:r w:rsidR="00AC4D92">
        <w:rPr>
          <w:rFonts w:ascii="Times New Roman" w:eastAsia="Gungsuh" w:hAnsi="Times New Roman" w:cs="Times New Roman"/>
          <w:sz w:val="24"/>
          <w:szCs w:val="24"/>
        </w:rPr>
        <w:t xml:space="preserve"> (Fig 8)</w:t>
      </w:r>
      <w:r w:rsidR="00AC4D92" w:rsidRPr="00312AC8">
        <w:rPr>
          <w:rFonts w:ascii="Times New Roman" w:eastAsia="Gungsuh" w:hAnsi="Times New Roman" w:cs="Times New Roman"/>
          <w:sz w:val="24"/>
          <w:szCs w:val="24"/>
        </w:rPr>
        <w:t xml:space="preserve">. A stomach fullness ≥ 10% of their body weight </w:t>
      </w:r>
      <w:r w:rsidR="00AC4D92">
        <w:rPr>
          <w:rFonts w:ascii="Times New Roman" w:eastAsia="Gungsuh" w:hAnsi="Times New Roman" w:cs="Times New Roman"/>
          <w:sz w:val="24"/>
          <w:szCs w:val="24"/>
        </w:rPr>
        <w:t>occurred</w:t>
      </w:r>
      <w:r w:rsidR="00AC4D92" w:rsidRPr="00312AC8">
        <w:rPr>
          <w:rFonts w:ascii="Times New Roman" w:eastAsia="Gungsuh" w:hAnsi="Times New Roman" w:cs="Times New Roman"/>
          <w:sz w:val="24"/>
          <w:szCs w:val="24"/>
        </w:rPr>
        <w:t xml:space="preserve"> in 7.3% of juvenile </w:t>
      </w:r>
      <w:r w:rsidR="000627E2">
        <w:rPr>
          <w:rFonts w:ascii="Times New Roman" w:eastAsia="Gungsuh" w:hAnsi="Times New Roman" w:cs="Times New Roman"/>
          <w:sz w:val="24"/>
          <w:szCs w:val="24"/>
        </w:rPr>
        <w:t>Sablefish</w:t>
      </w:r>
      <w:r w:rsidR="000C51AF">
        <w:rPr>
          <w:rFonts w:ascii="Times New Roman" w:eastAsia="Gungsuh" w:hAnsi="Times New Roman" w:cs="Times New Roman"/>
          <w:sz w:val="24"/>
          <w:szCs w:val="24"/>
        </w:rPr>
        <w:t>;</w:t>
      </w:r>
      <w:r w:rsidR="00AC4D92" w:rsidRPr="00312AC8">
        <w:rPr>
          <w:rFonts w:ascii="Times New Roman" w:eastAsia="Gungsuh" w:hAnsi="Times New Roman" w:cs="Times New Roman"/>
          <w:sz w:val="24"/>
          <w:szCs w:val="24"/>
        </w:rPr>
        <w:t xml:space="preserve"> the fullest </w:t>
      </w:r>
      <w:r w:rsidR="000627E2">
        <w:rPr>
          <w:rFonts w:ascii="Times New Roman" w:eastAsia="Gungsuh" w:hAnsi="Times New Roman" w:cs="Times New Roman"/>
          <w:sz w:val="24"/>
          <w:szCs w:val="24"/>
        </w:rPr>
        <w:t>Sablefish</w:t>
      </w:r>
      <w:r w:rsidR="00AC4D92" w:rsidRPr="00312AC8">
        <w:rPr>
          <w:rFonts w:ascii="Times New Roman" w:eastAsia="Gungsuh" w:hAnsi="Times New Roman" w:cs="Times New Roman"/>
          <w:sz w:val="24"/>
          <w:szCs w:val="24"/>
        </w:rPr>
        <w:t xml:space="preserve"> weigh</w:t>
      </w:r>
      <w:r w:rsidR="000C51AF">
        <w:rPr>
          <w:rFonts w:ascii="Times New Roman" w:eastAsia="Gungsuh" w:hAnsi="Times New Roman" w:cs="Times New Roman"/>
          <w:sz w:val="24"/>
          <w:szCs w:val="24"/>
        </w:rPr>
        <w:t>ed</w:t>
      </w:r>
      <w:r w:rsidR="00AC4D92" w:rsidRPr="00312AC8">
        <w:rPr>
          <w:rFonts w:ascii="Times New Roman" w:eastAsia="Gungsuh" w:hAnsi="Times New Roman" w:cs="Times New Roman"/>
          <w:sz w:val="24"/>
          <w:szCs w:val="24"/>
        </w:rPr>
        <w:t xml:space="preserve"> 35.9 gm and consum</w:t>
      </w:r>
      <w:r w:rsidR="000C51AF">
        <w:rPr>
          <w:rFonts w:ascii="Times New Roman" w:eastAsia="Gungsuh" w:hAnsi="Times New Roman" w:cs="Times New Roman"/>
          <w:sz w:val="24"/>
          <w:szCs w:val="24"/>
        </w:rPr>
        <w:t>ed</w:t>
      </w:r>
      <w:r w:rsidR="00AC4D92" w:rsidRPr="00312AC8">
        <w:rPr>
          <w:rFonts w:ascii="Times New Roman" w:eastAsia="Gungsuh" w:hAnsi="Times New Roman" w:cs="Times New Roman"/>
          <w:sz w:val="24"/>
          <w:szCs w:val="24"/>
        </w:rPr>
        <w:t xml:space="preserve"> 5.4 </w:t>
      </w:r>
      <w:proofErr w:type="spellStart"/>
      <w:r w:rsidR="00AC4D92" w:rsidRPr="00312AC8">
        <w:rPr>
          <w:rFonts w:ascii="Times New Roman" w:eastAsia="Gungsuh" w:hAnsi="Times New Roman" w:cs="Times New Roman"/>
          <w:sz w:val="24"/>
          <w:szCs w:val="24"/>
        </w:rPr>
        <w:t>gm</w:t>
      </w:r>
      <w:r w:rsidR="000C51AF">
        <w:rPr>
          <w:rFonts w:ascii="Times New Roman" w:eastAsia="Gungsuh" w:hAnsi="Times New Roman" w:cs="Times New Roman"/>
          <w:sz w:val="24"/>
          <w:szCs w:val="24"/>
        </w:rPr>
        <w:t>s</w:t>
      </w:r>
      <w:proofErr w:type="spellEnd"/>
      <w:r w:rsidR="00AC4D92" w:rsidRPr="00312AC8">
        <w:rPr>
          <w:rFonts w:ascii="Times New Roman" w:eastAsia="Gungsuh" w:hAnsi="Times New Roman" w:cs="Times New Roman"/>
          <w:sz w:val="24"/>
          <w:szCs w:val="24"/>
        </w:rPr>
        <w:t xml:space="preserve"> of food or 17.7% body weight</w:t>
      </w:r>
      <w:r w:rsidR="000C51AF">
        <w:rPr>
          <w:rFonts w:ascii="Times New Roman" w:eastAsia="Gungsuh" w:hAnsi="Times New Roman" w:cs="Times New Roman"/>
          <w:sz w:val="24"/>
          <w:szCs w:val="24"/>
        </w:rPr>
        <w:t>!</w:t>
      </w:r>
      <w:r w:rsidR="00AC4D92">
        <w:rPr>
          <w:rFonts w:ascii="Times New Roman" w:eastAsia="Gungsuh" w:hAnsi="Times New Roman" w:cs="Times New Roman"/>
          <w:sz w:val="24"/>
          <w:szCs w:val="24"/>
        </w:rPr>
        <w:t xml:space="preserve"> </w:t>
      </w:r>
      <w:r w:rsidR="00101C88">
        <w:rPr>
          <w:rFonts w:ascii="Times New Roman" w:eastAsia="Times New Roman" w:hAnsi="Times New Roman" w:cs="Times New Roman"/>
          <w:sz w:val="24"/>
          <w:szCs w:val="24"/>
        </w:rPr>
        <w:t xml:space="preserve">None of the salmon had a stomach fullness greater than 7.2%. Stomach fullness of the subyearling Chinook and </w:t>
      </w:r>
      <w:r w:rsidR="000627E2">
        <w:rPr>
          <w:rFonts w:ascii="Times New Roman" w:eastAsia="Times New Roman" w:hAnsi="Times New Roman" w:cs="Times New Roman"/>
          <w:sz w:val="24"/>
          <w:szCs w:val="24"/>
        </w:rPr>
        <w:t>Coho Salmon</w:t>
      </w:r>
      <w:r w:rsidR="00101C88">
        <w:rPr>
          <w:rFonts w:ascii="Times New Roman" w:eastAsia="Times New Roman" w:hAnsi="Times New Roman" w:cs="Times New Roman"/>
          <w:sz w:val="24"/>
          <w:szCs w:val="24"/>
        </w:rPr>
        <w:t xml:space="preserve"> was significantly higher at stations where there were no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co-occurring (Fig. 9). Subyearling </w:t>
      </w:r>
      <w:r w:rsidR="000627E2">
        <w:rPr>
          <w:rFonts w:ascii="Times New Roman" w:eastAsia="Times New Roman" w:hAnsi="Times New Roman" w:cs="Times New Roman"/>
          <w:sz w:val="24"/>
          <w:szCs w:val="24"/>
        </w:rPr>
        <w:t>Chinook Salmon</w:t>
      </w:r>
      <w:r w:rsidR="00101C88">
        <w:rPr>
          <w:rFonts w:ascii="Times New Roman" w:eastAsia="Times New Roman" w:hAnsi="Times New Roman" w:cs="Times New Roman"/>
          <w:sz w:val="24"/>
          <w:szCs w:val="24"/>
        </w:rPr>
        <w:t xml:space="preserve"> had a stomach fullness of 0.97 ± 0.86% whe</w:t>
      </w:r>
      <w:r w:rsidR="00C02FFC">
        <w:rPr>
          <w:rFonts w:ascii="Times New Roman" w:eastAsia="Times New Roman" w:hAnsi="Times New Roman" w:cs="Times New Roman"/>
          <w:sz w:val="24"/>
          <w:szCs w:val="24"/>
        </w:rPr>
        <w:t>re</w:t>
      </w:r>
      <w:r w:rsidR="00101C88">
        <w:rPr>
          <w:rFonts w:ascii="Times New Roman" w:eastAsia="Times New Roman" w:hAnsi="Times New Roman" w:cs="Times New Roman"/>
          <w:sz w:val="24"/>
          <w:szCs w:val="24"/>
        </w:rPr>
        <w:t xml:space="preserve"> there were no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t>
      </w:r>
      <w:r w:rsidR="002940D4">
        <w:rPr>
          <w:rFonts w:ascii="Times New Roman" w:eastAsia="Times New Roman" w:hAnsi="Times New Roman" w:cs="Times New Roman"/>
          <w:sz w:val="24"/>
          <w:szCs w:val="24"/>
        </w:rPr>
        <w:t xml:space="preserve">present </w:t>
      </w:r>
      <w:r w:rsidR="00101C88">
        <w:rPr>
          <w:rFonts w:ascii="Times New Roman" w:eastAsia="Times New Roman" w:hAnsi="Times New Roman" w:cs="Times New Roman"/>
          <w:sz w:val="24"/>
          <w:szCs w:val="24"/>
        </w:rPr>
        <w:t xml:space="preserve">versus 0.38 ± </w:t>
      </w:r>
      <w:r w:rsidR="00101C88">
        <w:rPr>
          <w:rFonts w:ascii="Times New Roman" w:eastAsia="Times New Roman" w:hAnsi="Times New Roman" w:cs="Times New Roman"/>
          <w:sz w:val="24"/>
          <w:szCs w:val="24"/>
        </w:rPr>
        <w:lastRenderedPageBreak/>
        <w:t xml:space="preserve">0.35% (P &lt; 0.001; Kolmogorov-Smirnov test), and </w:t>
      </w:r>
      <w:r w:rsidR="000627E2">
        <w:rPr>
          <w:rFonts w:ascii="Times New Roman" w:eastAsia="Times New Roman" w:hAnsi="Times New Roman" w:cs="Times New Roman"/>
          <w:sz w:val="24"/>
          <w:szCs w:val="24"/>
        </w:rPr>
        <w:t>Coho Salmon</w:t>
      </w:r>
      <w:r w:rsidR="00101C88">
        <w:rPr>
          <w:rFonts w:ascii="Times New Roman" w:eastAsia="Times New Roman" w:hAnsi="Times New Roman" w:cs="Times New Roman"/>
          <w:sz w:val="24"/>
          <w:szCs w:val="24"/>
        </w:rPr>
        <w:t xml:space="preserve"> stomach fullness was 2.02 ± 1.76% whe</w:t>
      </w:r>
      <w:r w:rsidR="00C02FFC">
        <w:rPr>
          <w:rFonts w:ascii="Times New Roman" w:eastAsia="Times New Roman" w:hAnsi="Times New Roman" w:cs="Times New Roman"/>
          <w:sz w:val="24"/>
          <w:szCs w:val="24"/>
        </w:rPr>
        <w:t>re</w:t>
      </w:r>
      <w:r w:rsidR="00101C88">
        <w:rPr>
          <w:rFonts w:ascii="Times New Roman" w:eastAsia="Times New Roman" w:hAnsi="Times New Roman" w:cs="Times New Roman"/>
          <w:sz w:val="24"/>
          <w:szCs w:val="24"/>
        </w:rPr>
        <w:t xml:space="preserve"> not in spatial overlap with the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versus 1.62 ± 1.87% </w:t>
      </w:r>
      <w:r w:rsidR="00B314A6">
        <w:rPr>
          <w:rFonts w:ascii="Times New Roman" w:eastAsia="Times New Roman" w:hAnsi="Times New Roman" w:cs="Times New Roman"/>
          <w:sz w:val="24"/>
          <w:szCs w:val="24"/>
        </w:rPr>
        <w:t xml:space="preserve">when they were sympatric </w:t>
      </w:r>
      <w:r w:rsidR="00101C88">
        <w:rPr>
          <w:rFonts w:ascii="Times New Roman" w:eastAsia="Times New Roman" w:hAnsi="Times New Roman" w:cs="Times New Roman"/>
          <w:sz w:val="24"/>
          <w:szCs w:val="24"/>
        </w:rPr>
        <w:t xml:space="preserve">(P = 0.04; Kolmogorov-Smirnov test; Fig 9). Yearling </w:t>
      </w:r>
      <w:r w:rsidR="000627E2">
        <w:rPr>
          <w:rFonts w:ascii="Times New Roman" w:eastAsia="Times New Roman" w:hAnsi="Times New Roman" w:cs="Times New Roman"/>
          <w:sz w:val="24"/>
          <w:szCs w:val="24"/>
        </w:rPr>
        <w:t>Chinook Salmon</w:t>
      </w:r>
      <w:r w:rsidR="00101C88">
        <w:rPr>
          <w:rFonts w:ascii="Times New Roman" w:eastAsia="Times New Roman" w:hAnsi="Times New Roman" w:cs="Times New Roman"/>
          <w:sz w:val="24"/>
          <w:szCs w:val="24"/>
        </w:rPr>
        <w:t xml:space="preserve"> had higher stomach fullness when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were not present, but there was not a significant difference (Fig. 9). </w:t>
      </w:r>
    </w:p>
    <w:p w:rsidR="00A15B5A" w:rsidRDefault="00101C8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average fish prey to predator ratio for 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was 0.23 ± 0.06, and for yearling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the ratio was 0.24 ± 0.05</w:t>
      </w:r>
      <w:r w:rsidR="00AC4D92">
        <w:rPr>
          <w:rFonts w:ascii="Times New Roman" w:eastAsia="Times New Roman" w:hAnsi="Times New Roman" w:cs="Times New Roman"/>
          <w:sz w:val="24"/>
          <w:szCs w:val="24"/>
        </w:rPr>
        <w:t xml:space="preserve"> (Fig. 1</w:t>
      </w:r>
      <w:r w:rsidR="002940D4">
        <w:rPr>
          <w:rFonts w:ascii="Times New Roman" w:eastAsia="Times New Roman" w:hAnsi="Times New Roman" w:cs="Times New Roman"/>
          <w:sz w:val="24"/>
          <w:szCs w:val="24"/>
        </w:rPr>
        <w:t>0</w:t>
      </w:r>
      <w:r w:rsidR="00AC4D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C4D92" w:rsidRPr="00312AC8">
        <w:rPr>
          <w:rFonts w:ascii="Times New Roman" w:eastAsia="Gungsuh" w:hAnsi="Times New Roman" w:cs="Times New Roman"/>
          <w:sz w:val="24"/>
          <w:szCs w:val="24"/>
        </w:rPr>
        <w:t xml:space="preserve">Juvenile </w:t>
      </w:r>
      <w:r w:rsidR="000627E2">
        <w:rPr>
          <w:rFonts w:ascii="Times New Roman" w:eastAsia="Gungsuh" w:hAnsi="Times New Roman" w:cs="Times New Roman"/>
          <w:sz w:val="24"/>
          <w:szCs w:val="24"/>
        </w:rPr>
        <w:t>Sablefish</w:t>
      </w:r>
      <w:r w:rsidR="00AC4D92" w:rsidRPr="00312AC8">
        <w:rPr>
          <w:rFonts w:ascii="Times New Roman" w:eastAsia="Gungsuh" w:hAnsi="Times New Roman" w:cs="Times New Roman"/>
          <w:sz w:val="24"/>
          <w:szCs w:val="24"/>
        </w:rPr>
        <w:t xml:space="preserve"> had an average prey to predator ratio of 0.32 ± 0.05</w:t>
      </w:r>
      <w:r w:rsidR="00AC4D92">
        <w:rPr>
          <w:rFonts w:ascii="Times New Roman" w:eastAsia="Gungsuh" w:hAnsi="Times New Roman" w:cs="Times New Roman"/>
          <w:sz w:val="24"/>
          <w:szCs w:val="24"/>
        </w:rPr>
        <w:t xml:space="preserve"> which was a </w:t>
      </w:r>
      <w:r>
        <w:rPr>
          <w:rFonts w:ascii="Times New Roman" w:eastAsia="Times New Roman" w:hAnsi="Times New Roman" w:cs="Times New Roman"/>
          <w:sz w:val="24"/>
          <w:szCs w:val="24"/>
        </w:rPr>
        <w:t>significantly higher fish prey to predator ratio than both juvenile salmon (</w:t>
      </w:r>
      <w:proofErr w:type="spellStart"/>
      <w:r>
        <w:rPr>
          <w:rFonts w:ascii="Times New Roman" w:eastAsia="Times New Roman" w:hAnsi="Times New Roman" w:cs="Times New Roman"/>
          <w:sz w:val="24"/>
          <w:szCs w:val="24"/>
        </w:rPr>
        <w:t>Kruskal</w:t>
      </w:r>
      <w:proofErr w:type="spellEnd"/>
      <w:r>
        <w:rPr>
          <w:rFonts w:ascii="Times New Roman" w:eastAsia="Times New Roman" w:hAnsi="Times New Roman" w:cs="Times New Roman"/>
          <w:sz w:val="24"/>
          <w:szCs w:val="24"/>
        </w:rPr>
        <w:t>-Wallis; p &lt; 0.001)</w:t>
      </w:r>
      <w:r w:rsidR="00AC4D92">
        <w:rPr>
          <w:rFonts w:ascii="Times New Roman" w:eastAsia="Times New Roman" w:hAnsi="Times New Roman" w:cs="Times New Roman"/>
          <w:sz w:val="24"/>
          <w:szCs w:val="24"/>
        </w:rPr>
        <w:t xml:space="preserve">.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able to consume juvenile rockfish </w:t>
      </w:r>
      <w:r w:rsidR="00B314A6">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the same size </w:t>
      </w:r>
      <w:r w:rsidR="00B314A6">
        <w:rPr>
          <w:rFonts w:ascii="Times New Roman" w:eastAsia="Times New Roman" w:hAnsi="Times New Roman" w:cs="Times New Roman"/>
          <w:sz w:val="24"/>
          <w:szCs w:val="24"/>
        </w:rPr>
        <w:t xml:space="preserve">range </w:t>
      </w:r>
      <w:r>
        <w:rPr>
          <w:rFonts w:ascii="Times New Roman" w:eastAsia="Times New Roman" w:hAnsi="Times New Roman" w:cs="Times New Roman"/>
          <w:sz w:val="24"/>
          <w:szCs w:val="24"/>
        </w:rPr>
        <w:t xml:space="preserve">as those consumed by the juvenile salmon, yet the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approximately 40 mm</w:t>
      </w:r>
      <w:r w:rsidR="002940D4">
        <w:rPr>
          <w:rFonts w:ascii="Times New Roman" w:eastAsia="Times New Roman" w:hAnsi="Times New Roman" w:cs="Times New Roman"/>
          <w:sz w:val="24"/>
          <w:szCs w:val="24"/>
        </w:rPr>
        <w:t xml:space="preserve"> smaller in fork length (Fig. 10</w:t>
      </w:r>
      <w:r>
        <w:rPr>
          <w:rFonts w:ascii="Times New Roman" w:eastAsia="Times New Roman" w:hAnsi="Times New Roman" w:cs="Times New Roman"/>
          <w:sz w:val="24"/>
          <w:szCs w:val="24"/>
        </w:rPr>
        <w:t xml:space="preserve">). There were too few freshly consumed fish prey to calculate a prey to predator ratio on subyearling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w:t>
      </w:r>
    </w:p>
    <w:p w:rsidR="00A15B5A" w:rsidRDefault="00101C88">
      <w:pPr>
        <w:pStyle w:val="Heading1"/>
      </w:pPr>
      <w:r>
        <w:t>Discussion</w:t>
      </w:r>
    </w:p>
    <w:p w:rsidR="00FD02E9" w:rsidRDefault="009E39E9">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Climate-driven increases in coastal ocean temperature have i</w:t>
      </w:r>
      <w:r w:rsidR="00101C88">
        <w:rPr>
          <w:rFonts w:ascii="Times New Roman" w:eastAsia="Times New Roman" w:hAnsi="Times New Roman" w:cs="Times New Roman"/>
          <w:sz w:val="24"/>
          <w:szCs w:val="24"/>
        </w:rPr>
        <w:t xml:space="preserve">ncreased </w:t>
      </w:r>
      <w:r>
        <w:rPr>
          <w:rFonts w:ascii="Times New Roman" w:eastAsia="Times New Roman" w:hAnsi="Times New Roman" w:cs="Times New Roman"/>
          <w:sz w:val="24"/>
          <w:szCs w:val="24"/>
        </w:rPr>
        <w:t xml:space="preserve">the </w:t>
      </w:r>
      <w:r w:rsidR="00101C88">
        <w:rPr>
          <w:rFonts w:ascii="Times New Roman" w:eastAsia="Times New Roman" w:hAnsi="Times New Roman" w:cs="Times New Roman"/>
          <w:sz w:val="24"/>
          <w:szCs w:val="24"/>
        </w:rPr>
        <w:t>encounter</w:t>
      </w:r>
      <w:r>
        <w:rPr>
          <w:rFonts w:ascii="Times New Roman" w:eastAsia="Times New Roman" w:hAnsi="Times New Roman" w:cs="Times New Roman"/>
          <w:sz w:val="24"/>
          <w:szCs w:val="24"/>
        </w:rPr>
        <w:t xml:space="preserve"> rates </w:t>
      </w:r>
      <w:r w:rsidR="00101C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between </w:t>
      </w:r>
      <w:r w:rsidR="00101C88">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out</w:t>
      </w:r>
      <w:r w:rsidR="00AC497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migrating juvenile Pacific salmon which </w:t>
      </w:r>
      <w:r w:rsidR="00101C88">
        <w:rPr>
          <w:rFonts w:ascii="Times New Roman" w:eastAsia="Times New Roman" w:hAnsi="Times New Roman" w:cs="Times New Roman"/>
          <w:sz w:val="24"/>
          <w:szCs w:val="24"/>
        </w:rPr>
        <w:t>could have negative consequences for salmon populations</w:t>
      </w:r>
      <w:r>
        <w:rPr>
          <w:rFonts w:ascii="Times New Roman" w:eastAsia="Times New Roman" w:hAnsi="Times New Roman" w:cs="Times New Roman"/>
          <w:sz w:val="24"/>
          <w:szCs w:val="24"/>
        </w:rPr>
        <w:t xml:space="preserve"> that are already in severe decline </w:t>
      </w:r>
      <w:r w:rsidR="00272353">
        <w:rPr>
          <w:rFonts w:ascii="Times New Roman" w:eastAsia="Times New Roman" w:hAnsi="Times New Roman" w:cs="Times New Roman"/>
          <w:sz w:val="24"/>
          <w:szCs w:val="24"/>
        </w:rPr>
        <w:fldChar w:fldCharType="begin"/>
      </w:r>
      <w:r w:rsidR="00272353">
        <w:rPr>
          <w:rFonts w:ascii="Times New Roman" w:eastAsia="Times New Roman" w:hAnsi="Times New Roman" w:cs="Times New Roman"/>
          <w:sz w:val="24"/>
          <w:szCs w:val="24"/>
        </w:rPr>
        <w:instrText xml:space="preserve"> ADDIN EN.CITE &lt;EndNote&gt;&lt;Cite&gt;&lt;Author&gt;Beamish&lt;/Author&gt;&lt;Year&gt;2022&lt;/Year&gt;&lt;RecNum&gt;863&lt;/RecNum&gt;&lt;DisplayText&gt;(Crozier et al. 2021; Beamish 2022)&lt;/DisplayText&gt;&lt;record&gt;&lt;rec-number&gt;863&lt;/rec-number&gt;&lt;foreign-keys&gt;&lt;key app="EN" db-id="5wp0902f4ps0pievt9jpevac5p9esse05tdz" timestamp="1678402527"&gt;863&lt;/key&gt;&lt;/foreign-keys&gt;&lt;ref-type name="Journal Article"&gt;17&lt;/ref-type&gt;&lt;contributors&gt;&lt;authors&gt;&lt;author&gt;Beamish, Richard&lt;/author&gt;&lt;/authors&gt;&lt;/contributors&gt;&lt;titles&gt;&lt;title&gt;The need to see a bigger picture to understand the ups and downs of Pacific salmon abundances&lt;/title&gt;&lt;secondary-title&gt;ICES Journal of Marine Science&lt;/secondary-title&gt;&lt;/titles&gt;&lt;periodical&gt;&lt;full-title&gt;ICES Journal of Marine Science&lt;/full-title&gt;&lt;abbr-1&gt;ICES J. Mar. Sci.&lt;/abbr-1&gt;&lt;/periodical&gt;&lt;pages&gt;1005-1014&lt;/pages&gt;&lt;volume&gt;79&lt;/volume&gt;&lt;number&gt;4&lt;/number&gt;&lt;dates&gt;&lt;year&gt;2022&lt;/year&gt;&lt;/dates&gt;&lt;isbn&gt;1054-3139&lt;/isbn&gt;&lt;urls&gt;&lt;/urls&gt;&lt;electronic-resource-num&gt;10.1093/icesjms/fsac036&lt;/electronic-resource-num&gt;&lt;/record&gt;&lt;/Cite&gt;&lt;Cite&gt;&lt;Author&gt;Crozier&lt;/Author&gt;&lt;Year&gt;2021&lt;/Year&gt;&lt;RecNum&gt;838&lt;/RecNum&gt;&lt;record&gt;&lt;rec-number&gt;838&lt;/rec-number&gt;&lt;foreign-keys&gt;&lt;key app="EN" db-id="5wp0902f4ps0pievt9jpevac5p9esse05tdz" timestamp="1678382674"&gt;838&lt;/key&gt;&lt;/foreign-keys&gt;&lt;ref-type name="Journal Article"&gt;17&lt;/ref-type&gt;&lt;contributors&gt;&lt;authors&gt;&lt;author&gt;Crozier, Lisa G&lt;/author&gt;&lt;author&gt;Burke, Brian J&lt;/author&gt;&lt;author&gt;Chasco, Brandon E&lt;/author&gt;&lt;author&gt;Widener, Daniel L&lt;/author&gt;&lt;author&gt;Zabel, Richard W&lt;/author&gt;&lt;/authors&gt;&lt;/contributors&gt;&lt;titles&gt;&lt;title&gt;Climate change threatens Chinook salmon throughout their life cycle&lt;/title&gt;&lt;secondary-title&gt;Communications biology&lt;/secondary-title&gt;&lt;/titles&gt;&lt;periodical&gt;&lt;full-title&gt;Communications biology&lt;/full-title&gt;&lt;/periodical&gt;&lt;pages&gt;1-14&lt;/pages&gt;&lt;volume&gt;4&lt;/volume&gt;&lt;number&gt;1&lt;/number&gt;&lt;dates&gt;&lt;year&gt;2021&lt;/year&gt;&lt;/dates&gt;&lt;isbn&gt;2399-3642&lt;/isbn&gt;&lt;urls&gt;&lt;/urls&gt;&lt;electronic-resource-num&gt;10.1038/s42003-021-01734-w&lt;/electronic-resource-num&gt;&lt;/record&gt;&lt;/Cite&gt;&lt;/EndNote&gt;</w:instrText>
      </w:r>
      <w:r w:rsidR="00272353">
        <w:rPr>
          <w:rFonts w:ascii="Times New Roman" w:eastAsia="Times New Roman" w:hAnsi="Times New Roman" w:cs="Times New Roman"/>
          <w:sz w:val="24"/>
          <w:szCs w:val="24"/>
        </w:rPr>
        <w:fldChar w:fldCharType="separate"/>
      </w:r>
      <w:r w:rsidR="00272353">
        <w:rPr>
          <w:rFonts w:ascii="Times New Roman" w:eastAsia="Times New Roman" w:hAnsi="Times New Roman" w:cs="Times New Roman"/>
          <w:noProof/>
          <w:sz w:val="24"/>
          <w:szCs w:val="24"/>
        </w:rPr>
        <w:t>(Crozier et al. 2021; Beamish 2022)</w:t>
      </w:r>
      <w:r w:rsidR="00272353">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2020,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exhibited several competitive advantages relative to juvenile salmon in the NCC including numeric dominance, consuming more food per meal, consuming more food when in the presence of the juvenile salmon, and the ability to forage on larger prey sizes.</w:t>
      </w:r>
      <w:r w:rsidR="00101C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Because of these trophic characteristics,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would be able to access a broader range of prey resources than similar sized salmon and have access to more of the food resources due to their higher feeding intensity, and as such, higher growth potential. Juvenile </w:t>
      </w:r>
      <w:r w:rsidR="000627E2">
        <w:rPr>
          <w:rFonts w:ascii="Times New Roman" w:eastAsia="Times New Roman" w:hAnsi="Times New Roman" w:cs="Times New Roman"/>
          <w:sz w:val="24"/>
          <w:szCs w:val="24"/>
        </w:rPr>
        <w:lastRenderedPageBreak/>
        <w:t>Sablefish</w:t>
      </w:r>
      <w:r>
        <w:rPr>
          <w:rFonts w:ascii="Times New Roman" w:eastAsia="Times New Roman" w:hAnsi="Times New Roman" w:cs="Times New Roman"/>
          <w:sz w:val="24"/>
          <w:szCs w:val="24"/>
        </w:rPr>
        <w:t xml:space="preserve"> may also have suppressed the feeding intensity of the juvenile salmon when caught together, which taken all together, create a losing scenario for juvenile salmon. </w:t>
      </w:r>
    </w:p>
    <w:p w:rsidR="00A15B5A" w:rsidRDefault="00DE4C6A">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need to shift</w:t>
      </w:r>
      <w:r w:rsidR="00957229">
        <w:rPr>
          <w:rFonts w:ascii="Times New Roman" w:eastAsia="Times New Roman" w:hAnsi="Times New Roman" w:cs="Times New Roman"/>
          <w:sz w:val="24"/>
          <w:szCs w:val="24"/>
        </w:rPr>
        <w:t xml:space="preserve"> from documenting and predicting how increased temperatures are changing species abundance and distribution to predict</w:t>
      </w:r>
      <w:r>
        <w:rPr>
          <w:rFonts w:ascii="Times New Roman" w:eastAsia="Times New Roman" w:hAnsi="Times New Roman" w:cs="Times New Roman"/>
          <w:sz w:val="24"/>
          <w:szCs w:val="24"/>
        </w:rPr>
        <w:t>ing</w:t>
      </w:r>
      <w:r w:rsidR="00957229">
        <w:rPr>
          <w:rFonts w:ascii="Times New Roman" w:eastAsia="Times New Roman" w:hAnsi="Times New Roman" w:cs="Times New Roman"/>
          <w:sz w:val="24"/>
          <w:szCs w:val="24"/>
        </w:rPr>
        <w:t xml:space="preserve"> how trophic interactions will impact species</w:t>
      </w:r>
      <w:r>
        <w:rPr>
          <w:rFonts w:ascii="Times New Roman" w:eastAsia="Times New Roman" w:hAnsi="Times New Roman" w:cs="Times New Roman"/>
          <w:sz w:val="24"/>
          <w:szCs w:val="24"/>
        </w:rPr>
        <w:t>.</w:t>
      </w:r>
      <w:r w:rsidR="00957229">
        <w:rPr>
          <w:rFonts w:ascii="Times New Roman" w:eastAsia="Times New Roman" w:hAnsi="Times New Roman" w:cs="Times New Roman"/>
          <w:sz w:val="24"/>
          <w:szCs w:val="24"/>
        </w:rPr>
        <w:t xml:space="preserve"> </w:t>
      </w:r>
      <w:r w:rsidR="00101C88">
        <w:rPr>
          <w:rFonts w:ascii="Times New Roman" w:eastAsia="Times New Roman" w:hAnsi="Times New Roman" w:cs="Times New Roman"/>
          <w:sz w:val="24"/>
          <w:szCs w:val="24"/>
        </w:rPr>
        <w:t xml:space="preserve">Recent temperature driven changes in the forage communities have been widely documented </w:t>
      </w:r>
      <w:r w:rsidR="00272353">
        <w:rPr>
          <w:rFonts w:ascii="Times New Roman" w:eastAsia="Times New Roman" w:hAnsi="Times New Roman" w:cs="Times New Roman"/>
          <w:sz w:val="24"/>
          <w:szCs w:val="24"/>
        </w:rPr>
        <w:fldChar w:fldCharType="begin">
          <w:fldData xml:space="preserve">PEVuZE5vdGU+PENpdGU+PEF1dGhvcj5BdXRoPC9BdXRob3I+PFllYXI+MjAxODwvWWVhcj48UmVj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</w:fldData>
        </w:fldChar>
      </w:r>
      <w:r w:rsidR="00272353">
        <w:rPr>
          <w:rFonts w:ascii="Times New Roman" w:eastAsia="Times New Roman" w:hAnsi="Times New Roman" w:cs="Times New Roman"/>
          <w:sz w:val="24"/>
          <w:szCs w:val="24"/>
        </w:rPr>
        <w:instrText xml:space="preserve"> ADDIN EN.CITE </w:instrText>
      </w:r>
      <w:r w:rsidR="00272353">
        <w:rPr>
          <w:rFonts w:ascii="Times New Roman" w:eastAsia="Times New Roman" w:hAnsi="Times New Roman" w:cs="Times New Roman"/>
          <w:sz w:val="24"/>
          <w:szCs w:val="24"/>
        </w:rPr>
        <w:fldChar w:fldCharType="begin">
          <w:fldData xml:space="preserve">PEVuZE5vdGU+PENpdGU+PEF1dGhvcj5BdXRoPC9BdXRob3I+PFllYXI+MjAxODwvWWVhcj48UmVj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</w:fldData>
        </w:fldChar>
      </w:r>
      <w:r w:rsidR="00272353">
        <w:rPr>
          <w:rFonts w:ascii="Times New Roman" w:eastAsia="Times New Roman" w:hAnsi="Times New Roman" w:cs="Times New Roman"/>
          <w:sz w:val="24"/>
          <w:szCs w:val="24"/>
        </w:rPr>
        <w:instrText xml:space="preserve"> ADDIN EN.CITE.DATA </w:instrText>
      </w:r>
      <w:r w:rsidR="00272353">
        <w:rPr>
          <w:rFonts w:ascii="Times New Roman" w:eastAsia="Times New Roman" w:hAnsi="Times New Roman" w:cs="Times New Roman"/>
          <w:sz w:val="24"/>
          <w:szCs w:val="24"/>
        </w:rPr>
      </w:r>
      <w:r w:rsidR="00272353">
        <w:rPr>
          <w:rFonts w:ascii="Times New Roman" w:eastAsia="Times New Roman" w:hAnsi="Times New Roman" w:cs="Times New Roman"/>
          <w:sz w:val="24"/>
          <w:szCs w:val="24"/>
        </w:rPr>
        <w:fldChar w:fldCharType="end"/>
      </w:r>
      <w:r w:rsidR="00272353">
        <w:rPr>
          <w:rFonts w:ascii="Times New Roman" w:eastAsia="Times New Roman" w:hAnsi="Times New Roman" w:cs="Times New Roman"/>
          <w:sz w:val="24"/>
          <w:szCs w:val="24"/>
        </w:rPr>
      </w:r>
      <w:r w:rsidR="00272353">
        <w:rPr>
          <w:rFonts w:ascii="Times New Roman" w:eastAsia="Times New Roman" w:hAnsi="Times New Roman" w:cs="Times New Roman"/>
          <w:sz w:val="24"/>
          <w:szCs w:val="24"/>
        </w:rPr>
        <w:fldChar w:fldCharType="separate"/>
      </w:r>
      <w:r w:rsidR="00272353">
        <w:rPr>
          <w:rFonts w:ascii="Times New Roman" w:eastAsia="Times New Roman" w:hAnsi="Times New Roman" w:cs="Times New Roman"/>
          <w:noProof/>
          <w:sz w:val="24"/>
          <w:szCs w:val="24"/>
        </w:rPr>
        <w:t>(Santora et al. 2017; Auth et al. 2018; Brodeur et al. 2019; Morgan et al. 2019; Thompson et al. 2019; Barbeaux et al. 2020)</w:t>
      </w:r>
      <w:r w:rsidR="00272353">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w:t>
      </w:r>
      <w:r w:rsidR="00F961B9">
        <w:rPr>
          <w:rFonts w:ascii="Times New Roman" w:eastAsia="Times New Roman" w:hAnsi="Times New Roman" w:cs="Times New Roman"/>
          <w:sz w:val="24"/>
          <w:szCs w:val="24"/>
        </w:rPr>
        <w:t>For example,</w:t>
      </w:r>
      <w:r w:rsidR="00E47FCA">
        <w:rPr>
          <w:rFonts w:ascii="Times New Roman" w:eastAsia="Times New Roman" w:hAnsi="Times New Roman" w:cs="Times New Roman"/>
          <w:sz w:val="24"/>
          <w:szCs w:val="24"/>
        </w:rPr>
        <w:t xml:space="preserve"> Market Squid</w:t>
      </w:r>
      <w:r w:rsidR="000C51AF">
        <w:rPr>
          <w:rFonts w:ascii="Times New Roman" w:eastAsia="Times New Roman" w:hAnsi="Times New Roman" w:cs="Times New Roman"/>
          <w:sz w:val="24"/>
          <w:szCs w:val="24"/>
        </w:rPr>
        <w:t xml:space="preserve"> </w:t>
      </w:r>
      <w:r w:rsidR="00272353">
        <w:rPr>
          <w:rFonts w:ascii="Times New Roman" w:eastAsia="Times New Roman" w:hAnsi="Times New Roman" w:cs="Times New Roman"/>
          <w:sz w:val="24"/>
          <w:szCs w:val="24"/>
        </w:rPr>
        <w:fldChar w:fldCharType="begin"/>
      </w:r>
      <w:r w:rsidR="00272353">
        <w:rPr>
          <w:rFonts w:ascii="Times New Roman" w:eastAsia="Times New Roman" w:hAnsi="Times New Roman" w:cs="Times New Roman"/>
          <w:sz w:val="24"/>
          <w:szCs w:val="24"/>
        </w:rPr>
        <w:instrText xml:space="preserve"> ADDIN EN.CITE &lt;EndNote&gt;&lt;Cite&gt;&lt;Author&gt;Chasco&lt;/Author&gt;&lt;Year&gt;2022&lt;/Year&gt;&lt;RecNum&gt;789&lt;/RecNum&gt;&lt;Prefix&gt;Doryteuthis opalescens: &lt;/Prefix&gt;&lt;DisplayText&gt;(Doryteuthis opalescens: Chasco et al. 2022)&lt;/DisplayText&gt;&lt;record&gt;&lt;rec-number&gt;789&lt;/rec-number&gt;&lt;foreign-keys&gt;&lt;key app="EN" db-id="5wp0902f4ps0pievt9jpevac5p9esse05tdz" timestamp="1644597518"&gt;789&lt;/key&gt;&lt;/foreign-keys&gt;&lt;ref-type name="Journal Article"&gt;17&lt;/ref-type&gt;&lt;contributors&gt;&lt;authors&gt;&lt;author&gt;Chasco, B.E.&lt;/author&gt;&lt;author&gt;Hunsicker, M.E.&lt;/author&gt;&lt;author&gt;Jacobson, K.C.&lt;/author&gt;&lt;author&gt;Welch, O.T.&lt;/author&gt;&lt;author&gt;Morgan, C.A.&lt;/author&gt;&lt;author&gt;Muhling, B.A.&lt;/author&gt;&lt;author&gt;Harding, J.A.&lt;/author&gt;&lt;/authors&gt;&lt;/contributors&gt;&lt;titles&gt;&lt;title&gt;&lt;style face="normal" font="default" size="100%"&gt;Evidence of temperature driven shifts in market squid (&lt;/style&gt;&lt;style face="italic" font="default" size="100%"&gt;Doryteuthis opalescens&lt;/style&gt;&lt;style face="normal" font="default" size="100%"&gt;) densities and distribution in the California Current Ecosystem&lt;/style&gt;&lt;/title&gt;&lt;secondary-title&gt;Marine and Coastal Fisheries&lt;/secondary-title&gt;&lt;/titles&gt;&lt;periodical&gt;&lt;full-title&gt;Marine and Coastal Fisheries&lt;/full-title&gt;&lt;abbr-1&gt;Mar. Coast. Fish.&lt;/abbr-1&gt;&lt;/periodical&gt;&lt;dates&gt;&lt;year&gt;2022&lt;/year&gt;&lt;/dates&gt;&lt;urls&gt;&lt;/urls&gt;&lt;electronic-resource-num&gt;10.1002/mcf2.10190&lt;/electronic-resource-num&gt;&lt;/record&gt;&lt;/Cite&gt;&lt;/EndNote&gt;</w:instrText>
      </w:r>
      <w:r w:rsidR="00272353">
        <w:rPr>
          <w:rFonts w:ascii="Times New Roman" w:eastAsia="Times New Roman" w:hAnsi="Times New Roman" w:cs="Times New Roman"/>
          <w:sz w:val="24"/>
          <w:szCs w:val="24"/>
        </w:rPr>
        <w:fldChar w:fldCharType="separate"/>
      </w:r>
      <w:r w:rsidR="00272353">
        <w:rPr>
          <w:rFonts w:ascii="Times New Roman" w:eastAsia="Times New Roman" w:hAnsi="Times New Roman" w:cs="Times New Roman"/>
          <w:noProof/>
          <w:sz w:val="24"/>
          <w:szCs w:val="24"/>
        </w:rPr>
        <w:t>(</w:t>
      </w:r>
      <w:r w:rsidR="00272353" w:rsidRPr="00272353">
        <w:rPr>
          <w:rFonts w:ascii="Times New Roman" w:eastAsia="Times New Roman" w:hAnsi="Times New Roman" w:cs="Times New Roman"/>
          <w:i/>
          <w:noProof/>
          <w:sz w:val="24"/>
          <w:szCs w:val="24"/>
        </w:rPr>
        <w:t>Doryteuthis opalescens</w:t>
      </w:r>
      <w:r w:rsidR="00272353">
        <w:rPr>
          <w:rFonts w:ascii="Times New Roman" w:eastAsia="Times New Roman" w:hAnsi="Times New Roman" w:cs="Times New Roman"/>
          <w:noProof/>
          <w:sz w:val="24"/>
          <w:szCs w:val="24"/>
        </w:rPr>
        <w:t>: Chasco et al. 2022)</w:t>
      </w:r>
      <w:r w:rsidR="00272353">
        <w:rPr>
          <w:rFonts w:ascii="Times New Roman" w:eastAsia="Times New Roman" w:hAnsi="Times New Roman" w:cs="Times New Roman"/>
          <w:sz w:val="24"/>
          <w:szCs w:val="24"/>
        </w:rPr>
        <w:fldChar w:fldCharType="end"/>
      </w:r>
      <w:r w:rsidR="000C51AF">
        <w:rPr>
          <w:rFonts w:ascii="Times New Roman" w:eastAsia="Times New Roman" w:hAnsi="Times New Roman" w:cs="Times New Roman"/>
          <w:sz w:val="24"/>
          <w:szCs w:val="24"/>
        </w:rPr>
        <w:t xml:space="preserve">, appear to </w:t>
      </w:r>
      <w:r w:rsidR="00BD1B70">
        <w:rPr>
          <w:rFonts w:ascii="Times New Roman" w:eastAsia="Times New Roman" w:hAnsi="Times New Roman" w:cs="Times New Roman"/>
          <w:sz w:val="24"/>
          <w:szCs w:val="24"/>
        </w:rPr>
        <w:t xml:space="preserve">have </w:t>
      </w:r>
      <w:r w:rsidR="000C51AF">
        <w:rPr>
          <w:rFonts w:ascii="Times New Roman" w:eastAsia="Times New Roman" w:hAnsi="Times New Roman" w:cs="Times New Roman"/>
          <w:sz w:val="24"/>
          <w:szCs w:val="24"/>
        </w:rPr>
        <w:t>respond</w:t>
      </w:r>
      <w:r w:rsidR="00BD1B70">
        <w:rPr>
          <w:rFonts w:ascii="Times New Roman" w:eastAsia="Times New Roman" w:hAnsi="Times New Roman" w:cs="Times New Roman"/>
          <w:sz w:val="24"/>
          <w:szCs w:val="24"/>
        </w:rPr>
        <w:t>ed</w:t>
      </w:r>
      <w:r w:rsidR="000C51AF">
        <w:rPr>
          <w:rFonts w:ascii="Times New Roman" w:eastAsia="Times New Roman" w:hAnsi="Times New Roman" w:cs="Times New Roman"/>
          <w:sz w:val="24"/>
          <w:szCs w:val="24"/>
        </w:rPr>
        <w:t xml:space="preserve"> favorable to wa</w:t>
      </w:r>
      <w:r w:rsidR="00957229">
        <w:rPr>
          <w:rFonts w:ascii="Times New Roman" w:eastAsia="Times New Roman" w:hAnsi="Times New Roman" w:cs="Times New Roman"/>
          <w:sz w:val="24"/>
          <w:szCs w:val="24"/>
        </w:rPr>
        <w:t xml:space="preserve">rmer sea surface temperatures, </w:t>
      </w:r>
      <w:r w:rsidR="00F961B9">
        <w:rPr>
          <w:rFonts w:ascii="Times New Roman" w:eastAsia="Times New Roman" w:hAnsi="Times New Roman" w:cs="Times New Roman"/>
          <w:sz w:val="24"/>
          <w:szCs w:val="24"/>
        </w:rPr>
        <w:t xml:space="preserve">in that their distribution has radiated northward over the last twenty years, along with increased abundance in the NCC in the same location </w:t>
      </w:r>
      <w:r w:rsidR="00BD1B70">
        <w:rPr>
          <w:rFonts w:ascii="Times New Roman" w:eastAsia="Times New Roman" w:hAnsi="Times New Roman" w:cs="Times New Roman"/>
          <w:sz w:val="24"/>
          <w:szCs w:val="24"/>
        </w:rPr>
        <w:t xml:space="preserve">that </w:t>
      </w:r>
      <w:r w:rsidR="00F961B9">
        <w:rPr>
          <w:rFonts w:ascii="Times New Roman" w:eastAsia="Times New Roman" w:hAnsi="Times New Roman" w:cs="Times New Roman"/>
          <w:sz w:val="24"/>
          <w:szCs w:val="24"/>
        </w:rPr>
        <w:t>the juvenile salmon out</w:t>
      </w:r>
      <w:r w:rsidR="00AC4970">
        <w:rPr>
          <w:rFonts w:ascii="Times New Roman" w:eastAsia="Times New Roman" w:hAnsi="Times New Roman" w:cs="Times New Roman"/>
          <w:sz w:val="24"/>
          <w:szCs w:val="24"/>
        </w:rPr>
        <w:t>-</w:t>
      </w:r>
      <w:r w:rsidR="00F961B9">
        <w:rPr>
          <w:rFonts w:ascii="Times New Roman" w:eastAsia="Times New Roman" w:hAnsi="Times New Roman" w:cs="Times New Roman"/>
          <w:sz w:val="24"/>
          <w:szCs w:val="24"/>
        </w:rPr>
        <w:t>migrate. T</w:t>
      </w:r>
      <w:r w:rsidR="000C51AF">
        <w:rPr>
          <w:rFonts w:ascii="Times New Roman" w:eastAsia="Times New Roman" w:hAnsi="Times New Roman" w:cs="Times New Roman"/>
          <w:sz w:val="24"/>
          <w:szCs w:val="24"/>
        </w:rPr>
        <w:t>herefore</w:t>
      </w:r>
      <w:r w:rsidR="00BD1B70">
        <w:rPr>
          <w:rFonts w:ascii="Times New Roman" w:eastAsia="Times New Roman" w:hAnsi="Times New Roman" w:cs="Times New Roman"/>
          <w:sz w:val="24"/>
          <w:szCs w:val="24"/>
        </w:rPr>
        <w:t>,</w:t>
      </w:r>
      <w:r w:rsidR="000C51AF">
        <w:rPr>
          <w:rFonts w:ascii="Times New Roman" w:eastAsia="Times New Roman" w:hAnsi="Times New Roman" w:cs="Times New Roman"/>
          <w:sz w:val="24"/>
          <w:szCs w:val="24"/>
        </w:rPr>
        <w:t xml:space="preserve"> it is important to understand how changes in distribution and/or abundance of </w:t>
      </w:r>
      <w:r w:rsidR="00E47FCA">
        <w:rPr>
          <w:rFonts w:ascii="Times New Roman" w:eastAsia="Times New Roman" w:hAnsi="Times New Roman" w:cs="Times New Roman"/>
          <w:sz w:val="24"/>
          <w:szCs w:val="24"/>
        </w:rPr>
        <w:t>Market Squid</w:t>
      </w:r>
      <w:r w:rsidR="00F961B9">
        <w:rPr>
          <w:rFonts w:ascii="Times New Roman" w:eastAsia="Times New Roman" w:hAnsi="Times New Roman" w:cs="Times New Roman"/>
          <w:sz w:val="24"/>
          <w:szCs w:val="24"/>
        </w:rPr>
        <w:t xml:space="preserve"> </w:t>
      </w:r>
      <w:r w:rsidR="000C51AF">
        <w:rPr>
          <w:rFonts w:ascii="Times New Roman" w:eastAsia="Times New Roman" w:hAnsi="Times New Roman" w:cs="Times New Roman"/>
          <w:sz w:val="24"/>
          <w:szCs w:val="24"/>
        </w:rPr>
        <w:t xml:space="preserve">could impact trophic conditions for juvenile salmon as potential competitors for </w:t>
      </w:r>
      <w:r w:rsidR="00BD1B70">
        <w:rPr>
          <w:rFonts w:ascii="Times New Roman" w:eastAsia="Times New Roman" w:hAnsi="Times New Roman" w:cs="Times New Roman"/>
          <w:sz w:val="24"/>
          <w:szCs w:val="24"/>
        </w:rPr>
        <w:t xml:space="preserve">their </w:t>
      </w:r>
      <w:r w:rsidR="000C51AF">
        <w:rPr>
          <w:rFonts w:ascii="Times New Roman" w:eastAsia="Times New Roman" w:hAnsi="Times New Roman" w:cs="Times New Roman"/>
          <w:sz w:val="24"/>
          <w:szCs w:val="24"/>
        </w:rPr>
        <w:t xml:space="preserve">food resources. </w:t>
      </w:r>
      <w:r w:rsidR="00E47FCA">
        <w:rPr>
          <w:rFonts w:ascii="Times New Roman" w:eastAsia="Times New Roman" w:hAnsi="Times New Roman" w:cs="Times New Roman"/>
          <w:sz w:val="24"/>
          <w:szCs w:val="24"/>
        </w:rPr>
        <w:t>Market Squid</w:t>
      </w:r>
      <w:r w:rsidR="00BD1B70">
        <w:rPr>
          <w:rFonts w:ascii="Times New Roman" w:eastAsia="Times New Roman" w:hAnsi="Times New Roman" w:cs="Times New Roman"/>
          <w:sz w:val="24"/>
          <w:szCs w:val="24"/>
        </w:rPr>
        <w:t xml:space="preserve"> and </w:t>
      </w:r>
      <w:r w:rsidR="00101C88">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t>
      </w:r>
      <w:r w:rsidR="00BD1B70">
        <w:rPr>
          <w:rFonts w:ascii="Times New Roman" w:eastAsia="Times New Roman" w:hAnsi="Times New Roman" w:cs="Times New Roman"/>
          <w:sz w:val="24"/>
          <w:szCs w:val="24"/>
        </w:rPr>
        <w:t xml:space="preserve">have </w:t>
      </w:r>
      <w:r w:rsidR="0057600E">
        <w:rPr>
          <w:rFonts w:ascii="Times New Roman" w:eastAsia="Times New Roman" w:hAnsi="Times New Roman" w:cs="Times New Roman"/>
          <w:sz w:val="24"/>
          <w:szCs w:val="24"/>
        </w:rPr>
        <w:t xml:space="preserve">modest </w:t>
      </w:r>
      <w:r w:rsidR="00101C88">
        <w:rPr>
          <w:rFonts w:ascii="Times New Roman" w:eastAsia="Times New Roman" w:hAnsi="Times New Roman" w:cs="Times New Roman"/>
          <w:sz w:val="24"/>
          <w:szCs w:val="24"/>
        </w:rPr>
        <w:t>diet overlap</w:t>
      </w:r>
      <w:r w:rsidR="00BD1B70">
        <w:rPr>
          <w:rFonts w:ascii="Times New Roman" w:eastAsia="Times New Roman" w:hAnsi="Times New Roman" w:cs="Times New Roman"/>
          <w:sz w:val="24"/>
          <w:szCs w:val="24"/>
        </w:rPr>
        <w:t xml:space="preserve"> with juvenile salmon as they consume </w:t>
      </w:r>
      <w:r w:rsidR="00A954AC">
        <w:rPr>
          <w:rFonts w:ascii="Times New Roman" w:eastAsia="Times New Roman" w:hAnsi="Times New Roman" w:cs="Times New Roman"/>
          <w:sz w:val="24"/>
          <w:szCs w:val="24"/>
        </w:rPr>
        <w:t xml:space="preserve">similar </w:t>
      </w:r>
      <w:r w:rsidR="00101C88">
        <w:rPr>
          <w:rFonts w:ascii="Times New Roman" w:eastAsia="Times New Roman" w:hAnsi="Times New Roman" w:cs="Times New Roman"/>
          <w:sz w:val="24"/>
          <w:szCs w:val="24"/>
        </w:rPr>
        <w:t xml:space="preserve">prey such as crab megalopae, krill, and juvenile fishes, and feed at relatively similar trophic positions </w:t>
      </w:r>
      <w:r w:rsidR="00272353">
        <w:rPr>
          <w:rFonts w:ascii="Times New Roman" w:eastAsia="Times New Roman" w:hAnsi="Times New Roman" w:cs="Times New Roman"/>
          <w:sz w:val="24"/>
          <w:szCs w:val="24"/>
        </w:rPr>
        <w:fldChar w:fldCharType="begin">
          <w:fldData xml:space="preserve">PEVuZE5vdGU+PENpdGU+PEF1dGhvcj5NaWxsZXI8L0F1dGhvcj48WWVhcj4yMDA3PC9ZZWFyPjxS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==
</w:fldData>
        </w:fldChar>
      </w:r>
      <w:r w:rsidR="00272353">
        <w:rPr>
          <w:rFonts w:ascii="Times New Roman" w:eastAsia="Times New Roman" w:hAnsi="Times New Roman" w:cs="Times New Roman"/>
          <w:sz w:val="24"/>
          <w:szCs w:val="24"/>
        </w:rPr>
        <w:instrText xml:space="preserve"> ADDIN EN.CITE </w:instrText>
      </w:r>
      <w:r w:rsidR="00272353">
        <w:rPr>
          <w:rFonts w:ascii="Times New Roman" w:eastAsia="Times New Roman" w:hAnsi="Times New Roman" w:cs="Times New Roman"/>
          <w:sz w:val="24"/>
          <w:szCs w:val="24"/>
        </w:rPr>
        <w:fldChar w:fldCharType="begin">
          <w:fldData xml:space="preserve">PEVuZE5vdGU+PENpdGU+PEF1dGhvcj5NaWxsZXI8L0F1dGhvcj48WWVhcj4yMDA3PC9ZZWFyPjxS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==
</w:fldData>
        </w:fldChar>
      </w:r>
      <w:r w:rsidR="00272353">
        <w:rPr>
          <w:rFonts w:ascii="Times New Roman" w:eastAsia="Times New Roman" w:hAnsi="Times New Roman" w:cs="Times New Roman"/>
          <w:sz w:val="24"/>
          <w:szCs w:val="24"/>
        </w:rPr>
        <w:instrText xml:space="preserve"> ADDIN EN.CITE.DATA </w:instrText>
      </w:r>
      <w:r w:rsidR="00272353">
        <w:rPr>
          <w:rFonts w:ascii="Times New Roman" w:eastAsia="Times New Roman" w:hAnsi="Times New Roman" w:cs="Times New Roman"/>
          <w:sz w:val="24"/>
          <w:szCs w:val="24"/>
        </w:rPr>
      </w:r>
      <w:r w:rsidR="00272353">
        <w:rPr>
          <w:rFonts w:ascii="Times New Roman" w:eastAsia="Times New Roman" w:hAnsi="Times New Roman" w:cs="Times New Roman"/>
          <w:sz w:val="24"/>
          <w:szCs w:val="24"/>
        </w:rPr>
        <w:fldChar w:fldCharType="end"/>
      </w:r>
      <w:r w:rsidR="00272353">
        <w:rPr>
          <w:rFonts w:ascii="Times New Roman" w:eastAsia="Times New Roman" w:hAnsi="Times New Roman" w:cs="Times New Roman"/>
          <w:sz w:val="24"/>
          <w:szCs w:val="24"/>
        </w:rPr>
      </w:r>
      <w:r w:rsidR="00272353">
        <w:rPr>
          <w:rFonts w:ascii="Times New Roman" w:eastAsia="Times New Roman" w:hAnsi="Times New Roman" w:cs="Times New Roman"/>
          <w:sz w:val="24"/>
          <w:szCs w:val="24"/>
        </w:rPr>
        <w:fldChar w:fldCharType="separate"/>
      </w:r>
      <w:r w:rsidR="00272353">
        <w:rPr>
          <w:rFonts w:ascii="Times New Roman" w:eastAsia="Times New Roman" w:hAnsi="Times New Roman" w:cs="Times New Roman"/>
          <w:noProof/>
          <w:sz w:val="24"/>
          <w:szCs w:val="24"/>
        </w:rPr>
        <w:t>(this study; Miller and Brodeur 2007; Miller et al. 2010)</w:t>
      </w:r>
      <w:r w:rsidR="00272353">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Climate driven changes to species abundance and distribution will change predator-prey interactions, and there will be winners and losers. To date, most research has been to document and predict the changes in abundance and distribution of species under future environmental conditions, and not to predict how changes in trophic interactions would impact species </w:t>
      </w:r>
      <w:r w:rsidR="00272353">
        <w:rPr>
          <w:rFonts w:ascii="Times New Roman" w:eastAsia="Times New Roman" w:hAnsi="Times New Roman" w:cs="Times New Roman"/>
          <w:sz w:val="24"/>
          <w:szCs w:val="24"/>
        </w:rPr>
        <w:fldChar w:fldCharType="begin"/>
      </w:r>
      <w:r w:rsidR="00272353">
        <w:rPr>
          <w:rFonts w:ascii="Times New Roman" w:eastAsia="Times New Roman" w:hAnsi="Times New Roman" w:cs="Times New Roman"/>
          <w:sz w:val="24"/>
          <w:szCs w:val="24"/>
        </w:rPr>
        <w:instrText xml:space="preserve"> ADDIN EN.CITE &lt;EndNote&gt;&lt;Cite&gt;&lt;Author&gt;Green&lt;/Author&gt;&lt;Year&gt;2022&lt;/Year&gt;&lt;RecNum&gt;867&lt;/RecNum&gt;&lt;DisplayText&gt;(Green et al. 2022)&lt;/DisplayText&gt;&lt;record&gt;&lt;rec-number&gt;867&lt;/rec-number&gt;&lt;foreign-keys&gt;&lt;key app="EN" db-id="5wp0902f4ps0pievt9jpevac5p9esse05tdz" timestamp="1678402934"&gt;867&lt;/key&gt;&lt;/foreign-keys&gt;&lt;ref-type name="Journal Article"&gt;17&lt;/ref-type&gt;&lt;contributors&gt;&lt;authors&gt;&lt;author&gt;Green, Stephanie J&lt;/author&gt;&lt;author&gt;Brookson, Cole B&lt;/author&gt;&lt;author&gt;Hardy, Natasha A&lt;/author&gt;&lt;author&gt;Crowder, Larry B&lt;/author&gt;&lt;/authors&gt;&lt;/contributors&gt;&lt;titles&gt;&lt;title&gt;Trait-based approaches to global change ecology: moving from description to prediction&lt;/title&gt;&lt;secondary-title&gt;Proceedings of the Royal Society B&lt;/secondary-title&gt;&lt;/titles&gt;&lt;periodical&gt;&lt;full-title&gt;Proceedings of the Royal Society B&lt;/full-title&gt;&lt;/periodical&gt;&lt;pages&gt;20220071&lt;/pages&gt;&lt;volume&gt;289&lt;/volume&gt;&lt;number&gt;1971&lt;/number&gt;&lt;dates&gt;&lt;year&gt;2022&lt;/year&gt;&lt;/dates&gt;&lt;isbn&gt;0962-8452&lt;/isbn&gt;&lt;urls&gt;&lt;/urls&gt;&lt;electronic-resource-num&gt;10.1098/rspb.2022.0071&lt;/electronic-resource-num&gt;&lt;/record&gt;&lt;/Cite&gt;&lt;/EndNote&gt;</w:instrText>
      </w:r>
      <w:r w:rsidR="00272353">
        <w:rPr>
          <w:rFonts w:ascii="Times New Roman" w:eastAsia="Times New Roman" w:hAnsi="Times New Roman" w:cs="Times New Roman"/>
          <w:sz w:val="24"/>
          <w:szCs w:val="24"/>
        </w:rPr>
        <w:fldChar w:fldCharType="separate"/>
      </w:r>
      <w:r w:rsidR="00272353">
        <w:rPr>
          <w:rFonts w:ascii="Times New Roman" w:eastAsia="Times New Roman" w:hAnsi="Times New Roman" w:cs="Times New Roman"/>
          <w:noProof/>
          <w:sz w:val="24"/>
          <w:szCs w:val="24"/>
        </w:rPr>
        <w:t>(Green et al. 2022)</w:t>
      </w:r>
      <w:r w:rsidR="00272353">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Building a traits-based framework of the micro-nekton that salmon and other predators feed upon in the NCC can help us predict how prey-predator interactions will change due to warming ocean </w:t>
      </w:r>
      <w:r w:rsidR="00101C88" w:rsidRPr="006B0A13">
        <w:rPr>
          <w:rFonts w:ascii="Times New Roman" w:eastAsia="Times New Roman" w:hAnsi="Times New Roman" w:cs="Times New Roman"/>
          <w:sz w:val="24"/>
          <w:szCs w:val="24"/>
        </w:rPr>
        <w:t xml:space="preserve">conditions </w:t>
      </w:r>
      <w:r w:rsidR="000627E2">
        <w:rPr>
          <w:rFonts w:ascii="Times New Roman" w:eastAsia="Times New Roman" w:hAnsi="Times New Roman" w:cs="Times New Roman"/>
          <w:sz w:val="24"/>
          <w:szCs w:val="24"/>
        </w:rPr>
        <w:t>(</w:t>
      </w:r>
      <w:proofErr w:type="spellStart"/>
      <w:r w:rsidR="000627E2" w:rsidRPr="000627E2">
        <w:rPr>
          <w:rFonts w:ascii="Times New Roman" w:eastAsia="Times New Roman" w:hAnsi="Times New Roman" w:cs="Times New Roman"/>
          <w:sz w:val="24"/>
          <w:szCs w:val="24"/>
        </w:rPr>
        <w:t>Gleiber</w:t>
      </w:r>
      <w:proofErr w:type="spellEnd"/>
      <w:r w:rsidR="000627E2" w:rsidRPr="000627E2">
        <w:rPr>
          <w:rFonts w:ascii="Times New Roman" w:eastAsia="Times New Roman" w:hAnsi="Times New Roman" w:cs="Times New Roman"/>
          <w:sz w:val="24"/>
          <w:szCs w:val="24"/>
        </w:rPr>
        <w:t xml:space="preserve"> et al. submitted</w:t>
      </w:r>
      <w:r w:rsidR="000627E2">
        <w:rPr>
          <w:rFonts w:ascii="Times New Roman" w:eastAsia="Times New Roman" w:hAnsi="Times New Roman" w:cs="Times New Roman"/>
          <w:sz w:val="24"/>
          <w:szCs w:val="24"/>
        </w:rPr>
        <w:t>).</w:t>
      </w:r>
      <w:r w:rsidR="00101C88" w:rsidRPr="006B0A13">
        <w:rPr>
          <w:rFonts w:ascii="Times New Roman" w:eastAsia="Times New Roman" w:hAnsi="Times New Roman" w:cs="Times New Roman"/>
          <w:sz w:val="24"/>
          <w:szCs w:val="24"/>
        </w:rPr>
        <w:t xml:space="preserve"> Additionally, </w:t>
      </w:r>
      <w:r w:rsidR="000C51AF" w:rsidRPr="006B0A13">
        <w:rPr>
          <w:rFonts w:ascii="Times New Roman" w:eastAsia="Times New Roman" w:hAnsi="Times New Roman" w:cs="Times New Roman"/>
          <w:sz w:val="24"/>
          <w:szCs w:val="24"/>
        </w:rPr>
        <w:t>a</w:t>
      </w:r>
      <w:r w:rsidR="000C51AF">
        <w:rPr>
          <w:rFonts w:ascii="Times New Roman" w:eastAsia="Times New Roman" w:hAnsi="Times New Roman" w:cs="Times New Roman"/>
          <w:sz w:val="24"/>
          <w:szCs w:val="24"/>
        </w:rPr>
        <w:t xml:space="preserve"> </w:t>
      </w:r>
      <w:r w:rsidR="00101C88">
        <w:rPr>
          <w:rFonts w:ascii="Times New Roman" w:eastAsia="Times New Roman" w:hAnsi="Times New Roman" w:cs="Times New Roman"/>
          <w:sz w:val="24"/>
          <w:szCs w:val="24"/>
        </w:rPr>
        <w:t xml:space="preserve">recent update of the NCC end-to-end ecosystem model </w:t>
      </w:r>
      <w:r w:rsidR="000C51AF">
        <w:rPr>
          <w:rFonts w:ascii="Times New Roman" w:eastAsia="Times New Roman" w:hAnsi="Times New Roman" w:cs="Times New Roman"/>
          <w:sz w:val="24"/>
          <w:szCs w:val="24"/>
        </w:rPr>
        <w:t xml:space="preserve">which </w:t>
      </w:r>
      <w:r w:rsidR="00101C88">
        <w:rPr>
          <w:rFonts w:ascii="Times New Roman" w:eastAsia="Times New Roman" w:hAnsi="Times New Roman" w:cs="Times New Roman"/>
          <w:sz w:val="24"/>
          <w:szCs w:val="24"/>
        </w:rPr>
        <w:t xml:space="preserve">include increases in </w:t>
      </w:r>
      <w:r w:rsidR="00E47FCA">
        <w:rPr>
          <w:rFonts w:ascii="Times New Roman" w:eastAsia="Times New Roman" w:hAnsi="Times New Roman" w:cs="Times New Roman"/>
          <w:sz w:val="24"/>
          <w:szCs w:val="24"/>
        </w:rPr>
        <w:t>Market Squid</w:t>
      </w:r>
      <w:r w:rsidR="00101C88">
        <w:rPr>
          <w:rFonts w:ascii="Times New Roman" w:eastAsia="Times New Roman" w:hAnsi="Times New Roman" w:cs="Times New Roman"/>
          <w:sz w:val="24"/>
          <w:szCs w:val="24"/>
        </w:rPr>
        <w:t xml:space="preserve"> </w:t>
      </w:r>
      <w:r w:rsidR="009E39E9">
        <w:rPr>
          <w:rFonts w:ascii="Times New Roman" w:eastAsia="Times New Roman" w:hAnsi="Times New Roman" w:cs="Times New Roman"/>
          <w:sz w:val="24"/>
          <w:szCs w:val="24"/>
        </w:rPr>
        <w:t xml:space="preserve">will allow us </w:t>
      </w:r>
      <w:r w:rsidR="00101C88">
        <w:rPr>
          <w:rFonts w:ascii="Times New Roman" w:eastAsia="Times New Roman" w:hAnsi="Times New Roman" w:cs="Times New Roman"/>
          <w:sz w:val="24"/>
          <w:szCs w:val="24"/>
        </w:rPr>
        <w:t xml:space="preserve"> to </w:t>
      </w:r>
      <w:r w:rsidR="00101C88">
        <w:rPr>
          <w:rFonts w:ascii="Times New Roman" w:eastAsia="Times New Roman" w:hAnsi="Times New Roman" w:cs="Times New Roman"/>
          <w:sz w:val="24"/>
          <w:szCs w:val="24"/>
        </w:rPr>
        <w:lastRenderedPageBreak/>
        <w:t xml:space="preserve">model how climate and </w:t>
      </w:r>
      <w:r w:rsidR="009E39E9">
        <w:rPr>
          <w:rFonts w:ascii="Times New Roman" w:eastAsia="Times New Roman" w:hAnsi="Times New Roman" w:cs="Times New Roman"/>
          <w:sz w:val="24"/>
          <w:szCs w:val="24"/>
        </w:rPr>
        <w:t xml:space="preserve">changes in </w:t>
      </w:r>
      <w:r w:rsidR="00101C88">
        <w:rPr>
          <w:rFonts w:ascii="Times New Roman" w:eastAsia="Times New Roman" w:hAnsi="Times New Roman" w:cs="Times New Roman"/>
          <w:sz w:val="24"/>
          <w:szCs w:val="24"/>
        </w:rPr>
        <w:t xml:space="preserve">predator-prey </w:t>
      </w:r>
      <w:r w:rsidR="009E39E9">
        <w:rPr>
          <w:rFonts w:ascii="Times New Roman" w:eastAsia="Times New Roman" w:hAnsi="Times New Roman" w:cs="Times New Roman"/>
          <w:sz w:val="24"/>
          <w:szCs w:val="24"/>
        </w:rPr>
        <w:t xml:space="preserve">relationships </w:t>
      </w:r>
      <w:r w:rsidR="00101C88">
        <w:rPr>
          <w:rFonts w:ascii="Times New Roman" w:eastAsia="Times New Roman" w:hAnsi="Times New Roman" w:cs="Times New Roman"/>
          <w:sz w:val="24"/>
          <w:szCs w:val="24"/>
        </w:rPr>
        <w:t xml:space="preserve">affect the marine food web </w:t>
      </w:r>
      <w:r w:rsidR="00E4686F">
        <w:rPr>
          <w:rFonts w:ascii="Times New Roman" w:eastAsia="Times New Roman" w:hAnsi="Times New Roman" w:cs="Times New Roman"/>
          <w:sz w:val="24"/>
          <w:szCs w:val="24"/>
        </w:rPr>
        <w:fldChar w:fldCharType="begin"/>
      </w:r>
      <w:r w:rsidR="00E4686F">
        <w:rPr>
          <w:rFonts w:ascii="Times New Roman" w:eastAsia="Times New Roman" w:hAnsi="Times New Roman" w:cs="Times New Roman"/>
          <w:sz w:val="24"/>
          <w:szCs w:val="24"/>
        </w:rPr>
        <w:instrText xml:space="preserve"> ADDIN EN.CITE &lt;EndNote&gt;&lt;Cite&gt;&lt;Author&gt;Gomes&lt;/Author&gt;&lt;Year&gt;Submitted&lt;/Year&gt;&lt;RecNum&gt;868&lt;/RecNum&gt;&lt;DisplayText&gt;(Gomes et al. Submitted)&lt;/DisplayText&gt;&lt;record&gt;&lt;rec-number&gt;868&lt;/rec-number&gt;&lt;foreign-keys&gt;&lt;key app="EN" db-id="5wp0902f4ps0pievt9jpevac5p9esse05tdz" timestamp="1678403014"&gt;868&lt;/key&gt;&lt;/foreign-keys&gt;&lt;ref-type name="Journal Article"&gt;17&lt;/ref-type&gt;&lt;contributors&gt;&lt;authors&gt;&lt;author&gt;Gomes, Dylan&lt;/author&gt;&lt;author&gt;Ruzicka, James J&lt;/author&gt;&lt;author&gt;Crozier, Lisa G&lt;/author&gt;&lt;author&gt;Huff, David D&lt;/author&gt;&lt;author&gt;Phillips, Elizabeth M&lt;/author&gt;&lt;author&gt;Hernvann, Pierre-Yves&lt;/author&gt;&lt;author&gt;Morgan, Cheryl A&lt;/author&gt;&lt;author&gt;Brodeur, Richard D&lt;/author&gt;&lt;author&gt;Zamon, Jen E&lt;/author&gt;&lt;author&gt;Daly, Elizabeth A&lt;/author&gt;&lt;/authors&gt;&lt;/contributors&gt;&lt;titles&gt;&lt;title&gt;An updated end-to-end ecosystem model of the Northern California Current reflecting ecosystem changes due to recent marine heat waves&lt;/title&gt;&lt;secondary-title&gt;PloS One&lt;/secondary-title&gt;&lt;/titles&gt;&lt;periodical&gt;&lt;full-title&gt;Plos One&lt;/full-title&gt;&lt;/periodical&gt;&lt;dates&gt;&lt;year&gt;Submitted&lt;/year&gt;&lt;/dates&gt;&lt;urls&gt;&lt;/urls&gt;&lt;/record&gt;&lt;/Cite&gt;&lt;/EndNote&gt;</w:instrText>
      </w:r>
      <w:r w:rsidR="00E4686F">
        <w:rPr>
          <w:rFonts w:ascii="Times New Roman" w:eastAsia="Times New Roman" w:hAnsi="Times New Roman" w:cs="Times New Roman"/>
          <w:sz w:val="24"/>
          <w:szCs w:val="24"/>
        </w:rPr>
        <w:fldChar w:fldCharType="separate"/>
      </w:r>
      <w:r w:rsidR="00E4686F">
        <w:rPr>
          <w:rFonts w:ascii="Times New Roman" w:eastAsia="Times New Roman" w:hAnsi="Times New Roman" w:cs="Times New Roman"/>
          <w:noProof/>
          <w:sz w:val="24"/>
          <w:szCs w:val="24"/>
        </w:rPr>
        <w:t>(Gomes et al. Submitted)</w:t>
      </w:r>
      <w:r w:rsidR="00E4686F">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w:t>
      </w:r>
    </w:p>
    <w:p w:rsidR="00BD1B70"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Throughout th</w:t>
      </w:r>
      <w:r w:rsidR="0027628E">
        <w:rPr>
          <w:rFonts w:ascii="Times New Roman" w:eastAsia="Times New Roman" w:hAnsi="Times New Roman" w:cs="Times New Roman"/>
          <w:sz w:val="24"/>
          <w:szCs w:val="24"/>
        </w:rPr>
        <w:t>e 25</w:t>
      </w:r>
      <w:r>
        <w:rPr>
          <w:rFonts w:ascii="Times New Roman" w:eastAsia="Times New Roman" w:hAnsi="Times New Roman" w:cs="Times New Roman"/>
          <w:sz w:val="24"/>
          <w:szCs w:val="24"/>
        </w:rPr>
        <w:t xml:space="preserve">-yr time series,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were not encountered with any predictability in the spatial domain, while the encounters of juvenile salmon were more stable</w:t>
      </w:r>
      <w:r w:rsidR="00D07AF6">
        <w:rPr>
          <w:rFonts w:ascii="Times New Roman" w:eastAsia="Times New Roman" w:hAnsi="Times New Roman" w:cs="Times New Roman"/>
          <w:sz w:val="24"/>
          <w:szCs w:val="24"/>
        </w:rPr>
        <w:t xml:space="preserve"> across years</w:t>
      </w:r>
      <w:r>
        <w:rPr>
          <w:rFonts w:ascii="Times New Roman" w:eastAsia="Times New Roman" w:hAnsi="Times New Roman" w:cs="Times New Roman"/>
          <w:sz w:val="24"/>
          <w:szCs w:val="24"/>
        </w:rPr>
        <w:t xml:space="preserve">. </w:t>
      </w:r>
      <w:r w:rsidR="00607A3D">
        <w:rPr>
          <w:rFonts w:ascii="Times New Roman" w:eastAsia="Times New Roman" w:hAnsi="Times New Roman" w:cs="Times New Roman"/>
          <w:sz w:val="24"/>
          <w:szCs w:val="24"/>
        </w:rPr>
        <w:t xml:space="preserve">In some years the juvenile </w:t>
      </w:r>
      <w:r w:rsidR="000627E2">
        <w:rPr>
          <w:rFonts w:ascii="Times New Roman" w:eastAsia="Times New Roman" w:hAnsi="Times New Roman" w:cs="Times New Roman"/>
          <w:sz w:val="24"/>
          <w:szCs w:val="24"/>
        </w:rPr>
        <w:t>Sablefish</w:t>
      </w:r>
      <w:r w:rsidR="00607A3D">
        <w:rPr>
          <w:rFonts w:ascii="Times New Roman" w:eastAsia="Times New Roman" w:hAnsi="Times New Roman" w:cs="Times New Roman"/>
          <w:sz w:val="24"/>
          <w:szCs w:val="24"/>
        </w:rPr>
        <w:t xml:space="preserve"> were sampled only in the north, or only in the south, or not present, or across the entire domain like in 2020. </w:t>
      </w:r>
      <w:r>
        <w:rPr>
          <w:rFonts w:ascii="Times New Roman" w:eastAsia="Times New Roman" w:hAnsi="Times New Roman" w:cs="Times New Roman"/>
          <w:sz w:val="24"/>
          <w:szCs w:val="24"/>
        </w:rPr>
        <w:t xml:space="preserve">The abundance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sampled in June in coastal waters </w:t>
      </w:r>
      <w:r w:rsidR="00D07AF6">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also highly variable, and when there was an increased abundance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in coastal waters, there</w:t>
      </w:r>
      <w:r w:rsidR="0027628E">
        <w:rPr>
          <w:rFonts w:ascii="Times New Roman" w:eastAsia="Times New Roman" w:hAnsi="Times New Roman" w:cs="Times New Roman"/>
          <w:sz w:val="24"/>
          <w:szCs w:val="24"/>
        </w:rPr>
        <w:t xml:space="preserve"> were typically declines in </w:t>
      </w:r>
      <w:r>
        <w:rPr>
          <w:rFonts w:ascii="Times New Roman" w:eastAsia="Times New Roman" w:hAnsi="Times New Roman" w:cs="Times New Roman"/>
          <w:sz w:val="24"/>
          <w:szCs w:val="24"/>
        </w:rPr>
        <w:t xml:space="preserve">juvenile salmon abundances, particularly yearling Chinook and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suggesting </w:t>
      </w:r>
      <w:r w:rsidR="00D07AF6">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different environmental conditions</w:t>
      </w:r>
      <w:r w:rsidR="0027628E">
        <w:rPr>
          <w:rFonts w:ascii="Times New Roman" w:eastAsia="Times New Roman" w:hAnsi="Times New Roman" w:cs="Times New Roman"/>
          <w:sz w:val="24"/>
          <w:szCs w:val="24"/>
        </w:rPr>
        <w:t xml:space="preserve"> affects</w:t>
      </w:r>
      <w:r>
        <w:rPr>
          <w:rFonts w:ascii="Times New Roman" w:eastAsia="Times New Roman" w:hAnsi="Times New Roman" w:cs="Times New Roman"/>
          <w:sz w:val="24"/>
          <w:szCs w:val="24"/>
        </w:rPr>
        <w:t xml:space="preserve"> the</w:t>
      </w:r>
      <w:r w:rsidR="00362165">
        <w:rPr>
          <w:rFonts w:ascii="Times New Roman" w:eastAsia="Times New Roman" w:hAnsi="Times New Roman" w:cs="Times New Roman"/>
          <w:sz w:val="24"/>
          <w:szCs w:val="24"/>
        </w:rPr>
        <w:t>se</w:t>
      </w:r>
      <w:r w:rsidR="0027628E">
        <w:rPr>
          <w:rFonts w:ascii="Times New Roman" w:eastAsia="Times New Roman" w:hAnsi="Times New Roman" w:cs="Times New Roman"/>
          <w:sz w:val="24"/>
          <w:szCs w:val="24"/>
        </w:rPr>
        <w:t xml:space="preserve"> fish</w:t>
      </w:r>
      <w:r>
        <w:rPr>
          <w:rFonts w:ascii="Times New Roman" w:eastAsia="Times New Roman" w:hAnsi="Times New Roman" w:cs="Times New Roman"/>
          <w:sz w:val="24"/>
          <w:szCs w:val="24"/>
        </w:rPr>
        <w:t xml:space="preserve">. Our model results are similar to other studies examining the surface nekton community in the California and Alaska Currents which showed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t>
      </w:r>
      <w:r w:rsidR="00362165">
        <w:rPr>
          <w:rFonts w:ascii="Times New Roman" w:eastAsia="Times New Roman" w:hAnsi="Times New Roman" w:cs="Times New Roman"/>
          <w:sz w:val="24"/>
          <w:szCs w:val="24"/>
        </w:rPr>
        <w:t xml:space="preserve">can be found </w:t>
      </w:r>
      <w:r>
        <w:rPr>
          <w:rFonts w:ascii="Times New Roman" w:eastAsia="Times New Roman" w:hAnsi="Times New Roman" w:cs="Times New Roman"/>
          <w:sz w:val="24"/>
          <w:szCs w:val="24"/>
        </w:rPr>
        <w:t xml:space="preserve">in association with the </w:t>
      </w:r>
      <w:r w:rsidR="00362165">
        <w:rPr>
          <w:rFonts w:ascii="Times New Roman" w:eastAsia="Times New Roman" w:hAnsi="Times New Roman" w:cs="Times New Roman"/>
          <w:sz w:val="24"/>
          <w:szCs w:val="24"/>
        </w:rPr>
        <w:t xml:space="preserve">juvenile </w:t>
      </w:r>
      <w:r>
        <w:rPr>
          <w:rFonts w:ascii="Times New Roman" w:eastAsia="Times New Roman" w:hAnsi="Times New Roman" w:cs="Times New Roman"/>
          <w:sz w:val="24"/>
          <w:szCs w:val="24"/>
        </w:rPr>
        <w:t xml:space="preserve">salmon, but </w:t>
      </w:r>
      <w:r w:rsidR="00362165">
        <w:rPr>
          <w:rFonts w:ascii="Times New Roman" w:eastAsia="Times New Roman" w:hAnsi="Times New Roman" w:cs="Times New Roman"/>
          <w:sz w:val="24"/>
          <w:szCs w:val="24"/>
        </w:rPr>
        <w:t xml:space="preserve">generally occur </w:t>
      </w:r>
      <w:r>
        <w:rPr>
          <w:rFonts w:ascii="Times New Roman" w:eastAsia="Times New Roman" w:hAnsi="Times New Roman" w:cs="Times New Roman"/>
          <w:sz w:val="24"/>
          <w:szCs w:val="24"/>
        </w:rPr>
        <w:t xml:space="preserve">slightly more offshore </w:t>
      </w:r>
      <w:r w:rsidR="00E4686F">
        <w:rPr>
          <w:rFonts w:ascii="Times New Roman" w:eastAsia="Times New Roman" w:hAnsi="Times New Roman" w:cs="Times New Roman"/>
          <w:sz w:val="24"/>
          <w:szCs w:val="24"/>
        </w:rPr>
        <w:fldChar w:fldCharType="begin">
          <w:fldData xml:space="preserve">PEVuZE5vdGU+PENpdGU+PEF1dGhvcj5Ccm9kZXVyPC9BdXRob3I+PFllYXI+MjAwNDwvWWVhcj48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</w:fldData>
        </w:fldChar>
      </w:r>
      <w:r w:rsidR="00E4686F">
        <w:rPr>
          <w:rFonts w:ascii="Times New Roman" w:eastAsia="Times New Roman" w:hAnsi="Times New Roman" w:cs="Times New Roman"/>
          <w:sz w:val="24"/>
          <w:szCs w:val="24"/>
        </w:rPr>
        <w:instrText xml:space="preserve"> ADDIN EN.CITE </w:instrText>
      </w:r>
      <w:r w:rsidR="00E4686F">
        <w:rPr>
          <w:rFonts w:ascii="Times New Roman" w:eastAsia="Times New Roman" w:hAnsi="Times New Roman" w:cs="Times New Roman"/>
          <w:sz w:val="24"/>
          <w:szCs w:val="24"/>
        </w:rPr>
        <w:fldChar w:fldCharType="begin">
          <w:fldData xml:space="preserve">PEVuZE5vdGU+PENpdGU+PEF1dGhvcj5Ccm9kZXVyPC9BdXRob3I+PFllYXI+MjAwNDwvWWVhcj48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</w:fldData>
        </w:fldChar>
      </w:r>
      <w:r w:rsidR="00E4686F">
        <w:rPr>
          <w:rFonts w:ascii="Times New Roman" w:eastAsia="Times New Roman" w:hAnsi="Times New Roman" w:cs="Times New Roman"/>
          <w:sz w:val="24"/>
          <w:szCs w:val="24"/>
        </w:rPr>
        <w:instrText xml:space="preserve"> ADDIN EN.CITE.DATA </w:instrText>
      </w:r>
      <w:r w:rsidR="00E4686F">
        <w:rPr>
          <w:rFonts w:ascii="Times New Roman" w:eastAsia="Times New Roman" w:hAnsi="Times New Roman" w:cs="Times New Roman"/>
          <w:sz w:val="24"/>
          <w:szCs w:val="24"/>
        </w:rPr>
      </w:r>
      <w:r w:rsidR="00E4686F">
        <w:rPr>
          <w:rFonts w:ascii="Times New Roman" w:eastAsia="Times New Roman" w:hAnsi="Times New Roman" w:cs="Times New Roman"/>
          <w:sz w:val="24"/>
          <w:szCs w:val="24"/>
        </w:rPr>
        <w:fldChar w:fldCharType="end"/>
      </w:r>
      <w:r w:rsidR="00E4686F">
        <w:rPr>
          <w:rFonts w:ascii="Times New Roman" w:eastAsia="Times New Roman" w:hAnsi="Times New Roman" w:cs="Times New Roman"/>
          <w:sz w:val="24"/>
          <w:szCs w:val="24"/>
        </w:rPr>
      </w:r>
      <w:r w:rsidR="00E4686F">
        <w:rPr>
          <w:rFonts w:ascii="Times New Roman" w:eastAsia="Times New Roman" w:hAnsi="Times New Roman" w:cs="Times New Roman"/>
          <w:sz w:val="24"/>
          <w:szCs w:val="24"/>
        </w:rPr>
        <w:fldChar w:fldCharType="separate"/>
      </w:r>
      <w:r w:rsidR="00E4686F">
        <w:rPr>
          <w:rFonts w:ascii="Times New Roman" w:eastAsia="Times New Roman" w:hAnsi="Times New Roman" w:cs="Times New Roman"/>
          <w:noProof/>
          <w:sz w:val="24"/>
          <w:szCs w:val="24"/>
        </w:rPr>
        <w:t>(Brodeur et al. 2004; Orsi et al. 2007)</w:t>
      </w:r>
      <w:r w:rsidR="00E4686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rsidR="00A15B5A" w:rsidRDefault="00607A3D">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JSOES survey design is focused on the sampling of juvenile salmon during their early marine residence and not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t>
      </w:r>
      <w:r w:rsidR="00101C88">
        <w:rPr>
          <w:rFonts w:ascii="Times New Roman" w:eastAsia="Times New Roman" w:hAnsi="Times New Roman" w:cs="Times New Roman"/>
          <w:sz w:val="24"/>
          <w:szCs w:val="24"/>
        </w:rPr>
        <w:t xml:space="preserve">In 2020, </w:t>
      </w:r>
      <w:r w:rsidR="00AC4AFE">
        <w:rPr>
          <w:rFonts w:ascii="Times New Roman" w:eastAsia="Times New Roman" w:hAnsi="Times New Roman" w:cs="Times New Roman"/>
          <w:sz w:val="24"/>
          <w:szCs w:val="24"/>
        </w:rPr>
        <w:t>j</w:t>
      </w:r>
      <w:r w:rsidR="00101C88">
        <w:rPr>
          <w:rFonts w:ascii="Times New Roman" w:eastAsia="Times New Roman" w:hAnsi="Times New Roman" w:cs="Times New Roman"/>
          <w:sz w:val="24"/>
          <w:szCs w:val="24"/>
        </w:rPr>
        <w:t xml:space="preserve">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were sampled in more offshore and deeper waters than salmon, yet they were also collected at some of our most inshore shallow stations (27 m bottom depth). </w:t>
      </w:r>
      <w:r>
        <w:rPr>
          <w:rFonts w:ascii="Times New Roman" w:eastAsia="Times New Roman" w:hAnsi="Times New Roman" w:cs="Times New Roman"/>
          <w:sz w:val="24"/>
          <w:szCs w:val="24"/>
        </w:rPr>
        <w:t>W</w:t>
      </w:r>
      <w:r w:rsidR="00101C88">
        <w:rPr>
          <w:rFonts w:ascii="Times New Roman" w:eastAsia="Times New Roman" w:hAnsi="Times New Roman" w:cs="Times New Roman"/>
          <w:sz w:val="24"/>
          <w:szCs w:val="24"/>
        </w:rPr>
        <w:t xml:space="preserve">e would need to sample further offshore to more accurately understand interannual changes in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abundance, diet, and size, and their prey. Direct quantification of the abundance of larval and juvenile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during their first six to nine months</w:t>
      </w:r>
      <w:r w:rsidR="0027628E">
        <w:rPr>
          <w:rFonts w:ascii="Times New Roman" w:eastAsia="Times New Roman" w:hAnsi="Times New Roman" w:cs="Times New Roman"/>
          <w:sz w:val="24"/>
          <w:szCs w:val="24"/>
        </w:rPr>
        <w:t xml:space="preserve"> in the surface waters relative </w:t>
      </w:r>
      <w:r w:rsidR="00101C88">
        <w:rPr>
          <w:rFonts w:ascii="Times New Roman" w:eastAsia="Times New Roman" w:hAnsi="Times New Roman" w:cs="Times New Roman"/>
          <w:sz w:val="24"/>
          <w:szCs w:val="24"/>
        </w:rPr>
        <w:t xml:space="preserve">to environmental conditions could be an important addition in predicting recruitment success of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for stock assessment models</w:t>
      </w:r>
      <w:r w:rsidR="00D07AF6">
        <w:rPr>
          <w:rFonts w:ascii="Times New Roman" w:eastAsia="Times New Roman" w:hAnsi="Times New Roman" w:cs="Times New Roman"/>
          <w:sz w:val="24"/>
          <w:szCs w:val="24"/>
        </w:rPr>
        <w:t>,</w:t>
      </w:r>
      <w:r w:rsidR="00101C88">
        <w:rPr>
          <w:rFonts w:ascii="Times New Roman" w:eastAsia="Times New Roman" w:hAnsi="Times New Roman" w:cs="Times New Roman"/>
          <w:sz w:val="24"/>
          <w:szCs w:val="24"/>
        </w:rPr>
        <w:t xml:space="preserve"> which currently use the abundance and distribution of settled age-0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w:t>
      </w:r>
      <w:r w:rsidR="004E63FE">
        <w:rPr>
          <w:rFonts w:ascii="Times New Roman" w:eastAsia="Times New Roman" w:hAnsi="Times New Roman" w:cs="Times New Roman"/>
          <w:sz w:val="24"/>
          <w:szCs w:val="24"/>
        </w:rPr>
        <w:fldChar w:fldCharType="begin">
          <w:fldData xml:space="preserve">PEVuZE5vdGU+PENpdGU+PEF1dGhvcj5Ub2xpbWllcmk8L0F1dGhvcj48WWVhcj4yMDIzPC9ZZWFy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</w:fldData>
        </w:fldChar>
      </w:r>
      <w:r w:rsidR="004E63FE">
        <w:rPr>
          <w:rFonts w:ascii="Times New Roman" w:eastAsia="Times New Roman" w:hAnsi="Times New Roman" w:cs="Times New Roman"/>
          <w:sz w:val="24"/>
          <w:szCs w:val="24"/>
        </w:rPr>
        <w:instrText xml:space="preserve"> ADDIN EN.CITE </w:instrText>
      </w:r>
      <w:r w:rsidR="004E63FE">
        <w:rPr>
          <w:rFonts w:ascii="Times New Roman" w:eastAsia="Times New Roman" w:hAnsi="Times New Roman" w:cs="Times New Roman"/>
          <w:sz w:val="24"/>
          <w:szCs w:val="24"/>
        </w:rPr>
        <w:fldChar w:fldCharType="begin">
          <w:fldData xml:space="preserve">PEVuZE5vdGU+PENpdGU+PEF1dGhvcj5Ub2xpbWllcmk8L0F1dGhvcj48WWVhcj4yMDIzPC9ZZWFy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</w:fldData>
        </w:fldChar>
      </w:r>
      <w:r w:rsidR="004E63FE">
        <w:rPr>
          <w:rFonts w:ascii="Times New Roman" w:eastAsia="Times New Roman" w:hAnsi="Times New Roman" w:cs="Times New Roman"/>
          <w:sz w:val="24"/>
          <w:szCs w:val="24"/>
        </w:rPr>
        <w:instrText xml:space="preserve"> ADDIN EN.CITE.DATA </w:instrText>
      </w:r>
      <w:r w:rsidR="004E63FE">
        <w:rPr>
          <w:rFonts w:ascii="Times New Roman" w:eastAsia="Times New Roman" w:hAnsi="Times New Roman" w:cs="Times New Roman"/>
          <w:sz w:val="24"/>
          <w:szCs w:val="24"/>
        </w:rPr>
      </w:r>
      <w:r w:rsidR="004E63FE">
        <w:rPr>
          <w:rFonts w:ascii="Times New Roman" w:eastAsia="Times New Roman" w:hAnsi="Times New Roman" w:cs="Times New Roman"/>
          <w:sz w:val="24"/>
          <w:szCs w:val="24"/>
        </w:rPr>
        <w:fldChar w:fldCharType="end"/>
      </w:r>
      <w:r w:rsidR="004E63FE">
        <w:rPr>
          <w:rFonts w:ascii="Times New Roman" w:eastAsia="Times New Roman" w:hAnsi="Times New Roman" w:cs="Times New Roman"/>
          <w:sz w:val="24"/>
          <w:szCs w:val="24"/>
        </w:rPr>
      </w:r>
      <w:r w:rsidR="004E63FE">
        <w:rPr>
          <w:rFonts w:ascii="Times New Roman" w:eastAsia="Times New Roman" w:hAnsi="Times New Roman" w:cs="Times New Roman"/>
          <w:sz w:val="24"/>
          <w:szCs w:val="24"/>
        </w:rPr>
        <w:fldChar w:fldCharType="separate"/>
      </w:r>
      <w:r w:rsidR="004E63FE">
        <w:rPr>
          <w:rFonts w:ascii="Times New Roman" w:eastAsia="Times New Roman" w:hAnsi="Times New Roman" w:cs="Times New Roman"/>
          <w:noProof/>
          <w:sz w:val="24"/>
          <w:szCs w:val="24"/>
        </w:rPr>
        <w:t>(Tolimieri et al. 2020; Tolimieri and Haltuch 2023)</w:t>
      </w:r>
      <w:r w:rsidR="004E63FE">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Many prey important to juvenile salmon, like crab </w:t>
      </w:r>
      <w:r w:rsidR="00101C88">
        <w:rPr>
          <w:rFonts w:ascii="Times New Roman" w:eastAsia="Times New Roman" w:hAnsi="Times New Roman" w:cs="Times New Roman"/>
          <w:sz w:val="24"/>
          <w:szCs w:val="24"/>
        </w:rPr>
        <w:lastRenderedPageBreak/>
        <w:t>megalopae, krill and juvenile fishes like rockfish, are in sub-surface offshore waters before being brought closer to shore during the</w:t>
      </w:r>
      <w:r w:rsidR="00F8563E">
        <w:rPr>
          <w:rFonts w:ascii="Times New Roman" w:eastAsia="Times New Roman" w:hAnsi="Times New Roman" w:cs="Times New Roman"/>
          <w:sz w:val="24"/>
          <w:szCs w:val="24"/>
        </w:rPr>
        <w:t xml:space="preserve"> spring/summer upwelling season</w:t>
      </w:r>
      <w:r w:rsidR="00101C88">
        <w:rPr>
          <w:rFonts w:ascii="Times New Roman" w:eastAsia="Times New Roman" w:hAnsi="Times New Roman" w:cs="Times New Roman"/>
          <w:sz w:val="24"/>
          <w:szCs w:val="24"/>
        </w:rPr>
        <w:t xml:space="preserve"> </w:t>
      </w:r>
      <w:r w:rsidR="00C37B9E">
        <w:rPr>
          <w:rFonts w:ascii="Times New Roman" w:eastAsia="Times New Roman" w:hAnsi="Times New Roman" w:cs="Times New Roman"/>
          <w:sz w:val="24"/>
          <w:szCs w:val="24"/>
        </w:rPr>
        <w:fldChar w:fldCharType="begin">
          <w:fldData xml:space="preserve">PEVuZE5vdGU+PENpdGU+PEF1dGhvcj5Sb2VnbmVyPC9BdXRob3I+PFllYXI+MjAxMzwvWWVhcj48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</w:fldData>
        </w:fldChar>
      </w:r>
      <w:r w:rsidR="00E36FBB">
        <w:rPr>
          <w:rFonts w:ascii="Times New Roman" w:eastAsia="Times New Roman" w:hAnsi="Times New Roman" w:cs="Times New Roman"/>
          <w:sz w:val="24"/>
          <w:szCs w:val="24"/>
        </w:rPr>
        <w:instrText xml:space="preserve"> ADDIN EN.CITE </w:instrText>
      </w:r>
      <w:r w:rsidR="00E36FBB">
        <w:rPr>
          <w:rFonts w:ascii="Times New Roman" w:eastAsia="Times New Roman" w:hAnsi="Times New Roman" w:cs="Times New Roman"/>
          <w:sz w:val="24"/>
          <w:szCs w:val="24"/>
        </w:rPr>
        <w:fldChar w:fldCharType="begin">
          <w:fldData xml:space="preserve">PEVuZE5vdGU+PENpdGU+PEF1dGhvcj5Sb2VnbmVyPC9BdXRob3I+PFllYXI+MjAxMzwvWWVhcj48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</w:fldData>
        </w:fldChar>
      </w:r>
      <w:r w:rsidR="00E36FBB">
        <w:rPr>
          <w:rFonts w:ascii="Times New Roman" w:eastAsia="Times New Roman" w:hAnsi="Times New Roman" w:cs="Times New Roman"/>
          <w:sz w:val="24"/>
          <w:szCs w:val="24"/>
        </w:rPr>
        <w:instrText xml:space="preserve"> ADDIN EN.CITE.DATA </w:instrText>
      </w:r>
      <w:r w:rsidR="00E36FBB">
        <w:rPr>
          <w:rFonts w:ascii="Times New Roman" w:eastAsia="Times New Roman" w:hAnsi="Times New Roman" w:cs="Times New Roman"/>
          <w:sz w:val="24"/>
          <w:szCs w:val="24"/>
        </w:rPr>
      </w:r>
      <w:r w:rsidR="00E36FBB">
        <w:rPr>
          <w:rFonts w:ascii="Times New Roman" w:eastAsia="Times New Roman" w:hAnsi="Times New Roman" w:cs="Times New Roman"/>
          <w:sz w:val="24"/>
          <w:szCs w:val="24"/>
        </w:rPr>
        <w:fldChar w:fldCharType="end"/>
      </w:r>
      <w:r w:rsidR="00C37B9E">
        <w:rPr>
          <w:rFonts w:ascii="Times New Roman" w:eastAsia="Times New Roman" w:hAnsi="Times New Roman" w:cs="Times New Roman"/>
          <w:sz w:val="24"/>
          <w:szCs w:val="24"/>
        </w:rPr>
      </w:r>
      <w:r w:rsidR="00C37B9E">
        <w:rPr>
          <w:rFonts w:ascii="Times New Roman" w:eastAsia="Times New Roman" w:hAnsi="Times New Roman" w:cs="Times New Roman"/>
          <w:sz w:val="24"/>
          <w:szCs w:val="24"/>
        </w:rPr>
        <w:fldChar w:fldCharType="separate"/>
      </w:r>
      <w:r w:rsidR="00C37B9E">
        <w:rPr>
          <w:rFonts w:ascii="Times New Roman" w:eastAsia="Times New Roman" w:hAnsi="Times New Roman" w:cs="Times New Roman"/>
          <w:noProof/>
          <w:sz w:val="24"/>
          <w:szCs w:val="24"/>
        </w:rPr>
        <w:t>(Roegner et al. 2013; Shanks 2013)</w:t>
      </w:r>
      <w:r w:rsidR="00C37B9E">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If the </w:t>
      </w:r>
      <w:r w:rsidR="000627E2">
        <w:rPr>
          <w:rFonts w:ascii="Times New Roman" w:eastAsia="Times New Roman" w:hAnsi="Times New Roman" w:cs="Times New Roman"/>
          <w:sz w:val="24"/>
          <w:szCs w:val="24"/>
        </w:rPr>
        <w:t>Sablefish</w:t>
      </w:r>
      <w:r w:rsidR="00101C88">
        <w:rPr>
          <w:rFonts w:ascii="Times New Roman" w:eastAsia="Times New Roman" w:hAnsi="Times New Roman" w:cs="Times New Roman"/>
          <w:sz w:val="24"/>
          <w:szCs w:val="24"/>
        </w:rPr>
        <w:t xml:space="preserve"> population continues to increase, even in offshore waters, they could feed heavily upon salmon prey resources in offshore waters prior to </w:t>
      </w:r>
      <w:r w:rsidR="0027628E">
        <w:rPr>
          <w:rFonts w:ascii="Times New Roman" w:eastAsia="Times New Roman" w:hAnsi="Times New Roman" w:cs="Times New Roman"/>
          <w:sz w:val="24"/>
          <w:szCs w:val="24"/>
        </w:rPr>
        <w:t xml:space="preserve">the prey being advected nearshore </w:t>
      </w:r>
      <w:r w:rsidR="00101C88">
        <w:rPr>
          <w:rFonts w:ascii="Times New Roman" w:eastAsia="Times New Roman" w:hAnsi="Times New Roman" w:cs="Times New Roman"/>
          <w:sz w:val="24"/>
          <w:szCs w:val="24"/>
        </w:rPr>
        <w:t xml:space="preserve"> in spring and summer </w:t>
      </w:r>
      <w:r w:rsidR="00C37B9E">
        <w:rPr>
          <w:rFonts w:ascii="Times New Roman" w:eastAsia="Times New Roman" w:hAnsi="Times New Roman" w:cs="Times New Roman"/>
          <w:sz w:val="24"/>
          <w:szCs w:val="24"/>
        </w:rPr>
        <w:fldChar w:fldCharType="begin">
          <w:fldData xml:space="preserve">PEVuZE5vdGU+PENpdGU+PEF1dGhvcj5TY2hyb2VkZXI8L0F1dGhvcj48WWVhcj4yMDE0PC9ZZWFy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</w:fldData>
        </w:fldChar>
      </w:r>
      <w:r w:rsidR="00C37B9E">
        <w:rPr>
          <w:rFonts w:ascii="Times New Roman" w:eastAsia="Times New Roman" w:hAnsi="Times New Roman" w:cs="Times New Roman"/>
          <w:sz w:val="24"/>
          <w:szCs w:val="24"/>
        </w:rPr>
        <w:instrText xml:space="preserve"> ADDIN EN.CITE </w:instrText>
      </w:r>
      <w:r w:rsidR="00C37B9E">
        <w:rPr>
          <w:rFonts w:ascii="Times New Roman" w:eastAsia="Times New Roman" w:hAnsi="Times New Roman" w:cs="Times New Roman"/>
          <w:sz w:val="24"/>
          <w:szCs w:val="24"/>
        </w:rPr>
        <w:fldChar w:fldCharType="begin">
          <w:fldData xml:space="preserve">PEVuZE5vdGU+PENpdGU+PEF1dGhvcj5TY2hyb2VkZXI8L0F1dGhvcj48WWVhcj4yMDE0PC9ZZWFy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</w:fldData>
        </w:fldChar>
      </w:r>
      <w:r w:rsidR="00C37B9E">
        <w:rPr>
          <w:rFonts w:ascii="Times New Roman" w:eastAsia="Times New Roman" w:hAnsi="Times New Roman" w:cs="Times New Roman"/>
          <w:sz w:val="24"/>
          <w:szCs w:val="24"/>
        </w:rPr>
        <w:instrText xml:space="preserve"> ADDIN EN.CITE.DATA </w:instrText>
      </w:r>
      <w:r w:rsidR="00C37B9E">
        <w:rPr>
          <w:rFonts w:ascii="Times New Roman" w:eastAsia="Times New Roman" w:hAnsi="Times New Roman" w:cs="Times New Roman"/>
          <w:sz w:val="24"/>
          <w:szCs w:val="24"/>
        </w:rPr>
      </w:r>
      <w:r w:rsidR="00C37B9E">
        <w:rPr>
          <w:rFonts w:ascii="Times New Roman" w:eastAsia="Times New Roman" w:hAnsi="Times New Roman" w:cs="Times New Roman"/>
          <w:sz w:val="24"/>
          <w:szCs w:val="24"/>
        </w:rPr>
        <w:fldChar w:fldCharType="end"/>
      </w:r>
      <w:r w:rsidR="00C37B9E">
        <w:rPr>
          <w:rFonts w:ascii="Times New Roman" w:eastAsia="Times New Roman" w:hAnsi="Times New Roman" w:cs="Times New Roman"/>
          <w:sz w:val="24"/>
          <w:szCs w:val="24"/>
        </w:rPr>
      </w:r>
      <w:r w:rsidR="00C37B9E">
        <w:rPr>
          <w:rFonts w:ascii="Times New Roman" w:eastAsia="Times New Roman" w:hAnsi="Times New Roman" w:cs="Times New Roman"/>
          <w:sz w:val="24"/>
          <w:szCs w:val="24"/>
        </w:rPr>
        <w:fldChar w:fldCharType="separate"/>
      </w:r>
      <w:r w:rsidR="00C37B9E">
        <w:rPr>
          <w:rFonts w:ascii="Times New Roman" w:eastAsia="Times New Roman" w:hAnsi="Times New Roman" w:cs="Times New Roman"/>
          <w:noProof/>
          <w:sz w:val="24"/>
          <w:szCs w:val="24"/>
        </w:rPr>
        <w:t>(Schroeder et al. 2014; Wells et al. 2016)</w:t>
      </w:r>
      <w:r w:rsidR="00C37B9E">
        <w:rPr>
          <w:rFonts w:ascii="Times New Roman" w:eastAsia="Times New Roman" w:hAnsi="Times New Roman" w:cs="Times New Roman"/>
          <w:sz w:val="24"/>
          <w:szCs w:val="24"/>
        </w:rPr>
        <w:fldChar w:fldCharType="end"/>
      </w:r>
      <w:r w:rsidR="00101C88">
        <w:rPr>
          <w:rFonts w:ascii="Times New Roman" w:eastAsia="Times New Roman" w:hAnsi="Times New Roman" w:cs="Times New Roman"/>
          <w:sz w:val="24"/>
          <w:szCs w:val="24"/>
        </w:rPr>
        <w:t xml:space="preserve">. </w:t>
      </w:r>
    </w:p>
    <w:p w:rsidR="00A15B5A"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while residing in the upper water column, have been shown to be predators on juvenile salmon that were one-third to half of their body length </w:t>
      </w:r>
      <w:r w:rsidR="00C37B9E">
        <w:rPr>
          <w:rFonts w:ascii="Times New Roman" w:eastAsia="Times New Roman" w:hAnsi="Times New Roman" w:cs="Times New Roman"/>
          <w:sz w:val="24"/>
          <w:szCs w:val="24"/>
        </w:rPr>
        <w:fldChar w:fldCharType="begin"/>
      </w:r>
      <w:r w:rsidR="00C37B9E">
        <w:rPr>
          <w:rFonts w:ascii="Times New Roman" w:eastAsia="Times New Roman" w:hAnsi="Times New Roman" w:cs="Times New Roman"/>
          <w:sz w:val="24"/>
          <w:szCs w:val="24"/>
        </w:rPr>
        <w:instrText xml:space="preserve"> ADDIN EN.CITE &lt;EndNote&gt;&lt;Cite&gt;&lt;Author&gt;Sturdevant&lt;/Author&gt;&lt;Year&gt;2009&lt;/Year&gt;&lt;RecNum&gt;871&lt;/RecNum&gt;&lt;DisplayText&gt;(Sturdevant et al. 2009)&lt;/DisplayText&gt;&lt;record&gt;&lt;rec-number&gt;871&lt;/rec-number&gt;&lt;foreign-keys&gt;&lt;key app="EN" db-id="5wp0902f4ps0pievt9jpevac5p9esse05tdz" timestamp="1678403343"&gt;871&lt;/key&gt;&lt;/foreign-keys&gt;&lt;ref-type name="Journal Article"&gt;17&lt;/ref-type&gt;&lt;contributors&gt;&lt;authors&gt;&lt;author&gt;Sturdevant, MV&lt;/author&gt;&lt;author&gt;Sigler, MF&lt;/author&gt;&lt;author&gt;Orsi, JA&lt;/author&gt;&lt;/authors&gt;&lt;/contributors&gt;&lt;titles&gt;&lt;title&gt;Sablefish predation on juvenile Pacific salmon in the coastal marine waters of Southeast Alaska in 1999&lt;/title&gt;&lt;secondary-title&gt;Transactions of the American Fisheries Society&lt;/secondary-title&gt;&lt;/titles&gt;&lt;periodical&gt;&lt;full-title&gt;Transactions of the American Fisheries Society&lt;/full-title&gt;&lt;abbr-1&gt;Trans. Am. Fish. Soc.&lt;/abbr-1&gt;&lt;/periodical&gt;&lt;pages&gt;675-691&lt;/pages&gt;&lt;volume&gt;138&lt;/volume&gt;&lt;number&gt;3&lt;/number&gt;&lt;dates&gt;&lt;year&gt;2009&lt;/year&gt;&lt;/dates&gt;&lt;isbn&gt;0002-8487&lt;/isbn&gt;&lt;urls&gt;&lt;/urls&gt;&lt;electronic-resource-num&gt;10.1577/T08-157.1&lt;/electronic-resource-num&gt;&lt;/record&gt;&lt;/Cite&gt;&lt;/EndNote&gt;</w:instrText>
      </w:r>
      <w:r w:rsidR="00C37B9E">
        <w:rPr>
          <w:rFonts w:ascii="Times New Roman" w:eastAsia="Times New Roman" w:hAnsi="Times New Roman" w:cs="Times New Roman"/>
          <w:sz w:val="24"/>
          <w:szCs w:val="24"/>
        </w:rPr>
        <w:fldChar w:fldCharType="separate"/>
      </w:r>
      <w:r w:rsidR="00C37B9E">
        <w:rPr>
          <w:rFonts w:ascii="Times New Roman" w:eastAsia="Times New Roman" w:hAnsi="Times New Roman" w:cs="Times New Roman"/>
          <w:noProof/>
          <w:sz w:val="24"/>
          <w:szCs w:val="24"/>
        </w:rPr>
        <w:t>(Sturdevant et al. 2009)</w:t>
      </w:r>
      <w:r w:rsidR="00C37B9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27628E">
        <w:rPr>
          <w:rFonts w:ascii="Times New Roman" w:eastAsia="Times New Roman" w:hAnsi="Times New Roman" w:cs="Times New Roman"/>
          <w:sz w:val="24"/>
          <w:szCs w:val="24"/>
        </w:rPr>
        <w:t xml:space="preserve">In our study, </w:t>
      </w:r>
      <w:r>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in 2020 had </w:t>
      </w:r>
      <w:r w:rsidR="00607A3D">
        <w:rPr>
          <w:rFonts w:ascii="Times New Roman" w:eastAsia="Times New Roman" w:hAnsi="Times New Roman" w:cs="Times New Roman"/>
          <w:sz w:val="24"/>
          <w:szCs w:val="24"/>
        </w:rPr>
        <w:t>a</w:t>
      </w:r>
      <w:r w:rsidR="0057600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significantly higher prey to predator length ratio than the salmon</w:t>
      </w:r>
      <w:r w:rsidR="00D07AF6">
        <w:rPr>
          <w:rFonts w:ascii="Times New Roman" w:eastAsia="Times New Roman" w:hAnsi="Times New Roman" w:cs="Times New Roman"/>
          <w:sz w:val="24"/>
          <w:szCs w:val="24"/>
        </w:rPr>
        <w:t xml:space="preserve"> from that year</w:t>
      </w:r>
      <w:r>
        <w:rPr>
          <w:rFonts w:ascii="Times New Roman" w:eastAsia="Times New Roman" w:hAnsi="Times New Roman" w:cs="Times New Roman"/>
          <w:sz w:val="24"/>
          <w:szCs w:val="24"/>
        </w:rPr>
        <w:t xml:space="preserve">. We estimate that a 200 mm FL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could consume a 68.7 mm fish</w:t>
      </w:r>
      <w:r w:rsidR="00D07AF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is approximately the size of the smallest subyearling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w:t>
      </w:r>
      <w:r w:rsidR="0027628E">
        <w:rPr>
          <w:rFonts w:ascii="Times New Roman" w:eastAsia="Times New Roman" w:hAnsi="Times New Roman" w:cs="Times New Roman"/>
          <w:sz w:val="24"/>
          <w:szCs w:val="24"/>
        </w:rPr>
        <w:t>in our sampling</w:t>
      </w:r>
      <w:r>
        <w:rPr>
          <w:rFonts w:ascii="Times New Roman" w:eastAsia="Times New Roman" w:hAnsi="Times New Roman" w:cs="Times New Roman"/>
          <w:sz w:val="24"/>
          <w:szCs w:val="24"/>
        </w:rPr>
        <w:t xml:space="preserve">. Only in the warm ocean conditions of 2004 and 2016 were a portion of the sampled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larger than 200 mm in June, but almost all were sampled offshore of the subyearling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Of greatest concern would be </w:t>
      </w:r>
      <w:r w:rsidR="00362165">
        <w:rPr>
          <w:rFonts w:ascii="Times New Roman" w:eastAsia="Times New Roman" w:hAnsi="Times New Roman" w:cs="Times New Roman"/>
          <w:sz w:val="24"/>
          <w:szCs w:val="24"/>
        </w:rPr>
        <w:t xml:space="preserve">the potential for </w:t>
      </w:r>
      <w:r>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t>
      </w:r>
      <w:r w:rsidR="00362165">
        <w:rPr>
          <w:rFonts w:ascii="Times New Roman" w:eastAsia="Times New Roman" w:hAnsi="Times New Roman" w:cs="Times New Roman"/>
          <w:sz w:val="24"/>
          <w:szCs w:val="24"/>
        </w:rPr>
        <w:t xml:space="preserve">to consume </w:t>
      </w:r>
      <w:r>
        <w:rPr>
          <w:rFonts w:ascii="Times New Roman" w:eastAsia="Times New Roman" w:hAnsi="Times New Roman" w:cs="Times New Roman"/>
          <w:sz w:val="24"/>
          <w:szCs w:val="24"/>
        </w:rPr>
        <w:t xml:space="preserve">unmarked and presumed natural in origin (non-hatchery reared) upper Columbia River Basin spring 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that enter the ocean in late June at 100-120 mm FL</w:t>
      </w:r>
      <w:r w:rsidR="00362165">
        <w:rPr>
          <w:rFonts w:ascii="Times New Roman" w:eastAsia="Times New Roman" w:hAnsi="Times New Roman" w:cs="Times New Roman"/>
          <w:sz w:val="24"/>
          <w:szCs w:val="24"/>
        </w:rPr>
        <w:t xml:space="preserve">. These are ESA </w:t>
      </w:r>
      <w:r>
        <w:rPr>
          <w:rFonts w:ascii="Times New Roman" w:eastAsia="Times New Roman" w:hAnsi="Times New Roman" w:cs="Times New Roman"/>
          <w:sz w:val="24"/>
          <w:szCs w:val="24"/>
        </w:rPr>
        <w:t>listed and are sampled further from shore than subyea</w:t>
      </w:r>
      <w:r w:rsidR="00E67F30">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ling </w:t>
      </w:r>
      <w:r w:rsidR="000627E2">
        <w:rPr>
          <w:rFonts w:ascii="Times New Roman" w:eastAsia="Times New Roman" w:hAnsi="Times New Roman" w:cs="Times New Roman"/>
          <w:sz w:val="24"/>
          <w:szCs w:val="24"/>
        </w:rPr>
        <w:t>Chinook Salmon</w:t>
      </w:r>
      <w:r w:rsidR="00362165">
        <w:rPr>
          <w:rFonts w:ascii="Times New Roman" w:eastAsia="Times New Roman" w:hAnsi="Times New Roman" w:cs="Times New Roman"/>
          <w:sz w:val="24"/>
          <w:szCs w:val="24"/>
        </w:rPr>
        <w:t xml:space="preserve"> </w:t>
      </w:r>
      <w:r w:rsidR="00C37B9E">
        <w:rPr>
          <w:rFonts w:ascii="Times New Roman" w:eastAsia="Times New Roman" w:hAnsi="Times New Roman" w:cs="Times New Roman"/>
          <w:sz w:val="24"/>
          <w:szCs w:val="24"/>
        </w:rPr>
        <w:fldChar w:fldCharType="begin"/>
      </w:r>
      <w:r w:rsidR="00C37B9E">
        <w:rPr>
          <w:rFonts w:ascii="Times New Roman" w:eastAsia="Times New Roman" w:hAnsi="Times New Roman" w:cs="Times New Roman"/>
          <w:sz w:val="24"/>
          <w:szCs w:val="24"/>
        </w:rPr>
        <w:instrText xml:space="preserve"> ADDIN EN.CITE &lt;EndNote&gt;&lt;Cite&gt;&lt;Author&gt;Daly&lt;/Author&gt;&lt;Year&gt;2012&lt;/Year&gt;&lt;RecNum&gt;847&lt;/RecNum&gt;&lt;DisplayText&gt;(Daly et al. 2012)&lt;/DisplayText&gt;&lt;record&gt;&lt;rec-number&gt;847&lt;/rec-number&gt;&lt;foreign-keys&gt;&lt;key app="EN" db-id="5wp0902f4ps0pievt9jpevac5p9esse05tdz" timestamp="1678383612"&gt;847&lt;/key&gt;&lt;/foreign-keys&gt;&lt;ref-type name="Journal Article"&gt;17&lt;/ref-type&gt;&lt;contributors&gt;&lt;authors&gt;&lt;author&gt;Elizabeth A. Daly&lt;/author&gt;&lt;author&gt;Richard D. Brodeur&lt;/author&gt;&lt;author&gt;Joseph P. Fisher&lt;/author&gt;&lt;author&gt;Laurie A. Weitkamp&lt;/author&gt;&lt;author&gt;David J. Teel&lt;/author&gt;&lt;author&gt;Brian R. Beckman&lt;/author&gt;&lt;/authors&gt;&lt;/contributors&gt;&lt;titles&gt;&lt;title&gt;Spatial and trophic overlap of marked and unmarked Columbia River Basin spring Chinook salmon during early marine residence with implications for competition between hatchery and naturally produced fish&lt;/title&gt;&lt;secondary-title&gt;Environmental Biology of Fishes&lt;/secondary-title&gt;&lt;/titles&gt;&lt;periodical&gt;&lt;full-title&gt;Environmental Biology of Fishes&lt;/full-title&gt;&lt;abbr-1&gt;Environ. Biol. Fishes&lt;/abbr-1&gt;&lt;/periodical&gt;&lt;pages&gt;117-134&lt;/pages&gt;&lt;volume&gt;94&lt;/volume&gt;&lt;dates&gt;&lt;year&gt;2012&lt;/year&gt;&lt;/dates&gt;&lt;urls&gt;&lt;/urls&gt;&lt;electronic-resource-num&gt;DOI 10.1007/s10641-011-9857-4&lt;/electronic-resource-num&gt;&lt;/record&gt;&lt;/Cite&gt;&lt;/EndNote&gt;</w:instrText>
      </w:r>
      <w:r w:rsidR="00C37B9E">
        <w:rPr>
          <w:rFonts w:ascii="Times New Roman" w:eastAsia="Times New Roman" w:hAnsi="Times New Roman" w:cs="Times New Roman"/>
          <w:sz w:val="24"/>
          <w:szCs w:val="24"/>
        </w:rPr>
        <w:fldChar w:fldCharType="separate"/>
      </w:r>
      <w:r w:rsidR="00C37B9E">
        <w:rPr>
          <w:rFonts w:ascii="Times New Roman" w:eastAsia="Times New Roman" w:hAnsi="Times New Roman" w:cs="Times New Roman"/>
          <w:noProof/>
          <w:sz w:val="24"/>
          <w:szCs w:val="24"/>
        </w:rPr>
        <w:t>(Daly et al. 2012)</w:t>
      </w:r>
      <w:r w:rsidR="00C37B9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size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we sampled in surface waters increased throughout the summer with the largest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being approximately 300 mm FL </w:t>
      </w:r>
      <w:r w:rsidR="00C37B9E">
        <w:rPr>
          <w:rFonts w:ascii="Times New Roman" w:eastAsia="Times New Roman" w:hAnsi="Times New Roman" w:cs="Times New Roman"/>
          <w:sz w:val="24"/>
          <w:szCs w:val="24"/>
        </w:rPr>
        <w:fldChar w:fldCharType="begin">
          <w:fldData xml:space="preserve">PEVuZE5vdGU+PENpdGU+PEF1dGhvcj5Ccm9kZXVyPC9BdXRob3I+PFllYXI+MTk4NjwvWWVhcj48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</w:fldData>
        </w:fldChar>
      </w:r>
      <w:r w:rsidR="00C37B9E">
        <w:rPr>
          <w:rFonts w:ascii="Times New Roman" w:eastAsia="Times New Roman" w:hAnsi="Times New Roman" w:cs="Times New Roman"/>
          <w:sz w:val="24"/>
          <w:szCs w:val="24"/>
        </w:rPr>
        <w:instrText xml:space="preserve"> ADDIN EN.CITE </w:instrText>
      </w:r>
      <w:r w:rsidR="00C37B9E">
        <w:rPr>
          <w:rFonts w:ascii="Times New Roman" w:eastAsia="Times New Roman" w:hAnsi="Times New Roman" w:cs="Times New Roman"/>
          <w:sz w:val="24"/>
          <w:szCs w:val="24"/>
        </w:rPr>
        <w:fldChar w:fldCharType="begin">
          <w:fldData xml:space="preserve">PEVuZE5vdGU+PENpdGU+PEF1dGhvcj5Ccm9kZXVyPC9BdXRob3I+PFllYXI+MTk4NjwvWWVhcj48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</w:fldData>
        </w:fldChar>
      </w:r>
      <w:r w:rsidR="00C37B9E">
        <w:rPr>
          <w:rFonts w:ascii="Times New Roman" w:eastAsia="Times New Roman" w:hAnsi="Times New Roman" w:cs="Times New Roman"/>
          <w:sz w:val="24"/>
          <w:szCs w:val="24"/>
        </w:rPr>
        <w:instrText xml:space="preserve"> ADDIN EN.CITE.DATA </w:instrText>
      </w:r>
      <w:r w:rsidR="00C37B9E">
        <w:rPr>
          <w:rFonts w:ascii="Times New Roman" w:eastAsia="Times New Roman" w:hAnsi="Times New Roman" w:cs="Times New Roman"/>
          <w:sz w:val="24"/>
          <w:szCs w:val="24"/>
        </w:rPr>
      </w:r>
      <w:r w:rsidR="00C37B9E">
        <w:rPr>
          <w:rFonts w:ascii="Times New Roman" w:eastAsia="Times New Roman" w:hAnsi="Times New Roman" w:cs="Times New Roman"/>
          <w:sz w:val="24"/>
          <w:szCs w:val="24"/>
        </w:rPr>
        <w:fldChar w:fldCharType="end"/>
      </w:r>
      <w:r w:rsidR="00C37B9E">
        <w:rPr>
          <w:rFonts w:ascii="Times New Roman" w:eastAsia="Times New Roman" w:hAnsi="Times New Roman" w:cs="Times New Roman"/>
          <w:sz w:val="24"/>
          <w:szCs w:val="24"/>
        </w:rPr>
      </w:r>
      <w:r w:rsidR="00C37B9E">
        <w:rPr>
          <w:rFonts w:ascii="Times New Roman" w:eastAsia="Times New Roman" w:hAnsi="Times New Roman" w:cs="Times New Roman"/>
          <w:sz w:val="24"/>
          <w:szCs w:val="24"/>
        </w:rPr>
        <w:fldChar w:fldCharType="separate"/>
      </w:r>
      <w:r w:rsidR="00C37B9E">
        <w:rPr>
          <w:rFonts w:ascii="Times New Roman" w:eastAsia="Times New Roman" w:hAnsi="Times New Roman" w:cs="Times New Roman"/>
          <w:noProof/>
          <w:sz w:val="24"/>
          <w:szCs w:val="24"/>
        </w:rPr>
        <w:t>(this study; McFarlane and Beamish 1983; Brodeur and Pearcy 1986)</w:t>
      </w:r>
      <w:r w:rsidR="00C37B9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Larger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start to reside deeper in the water column and begin to settle to benthic habitat between August and November </w:t>
      </w:r>
      <w:r w:rsidR="007B4CC4">
        <w:rPr>
          <w:rFonts w:ascii="Times New Roman" w:eastAsia="Times New Roman" w:hAnsi="Times New Roman" w:cs="Times New Roman"/>
          <w:sz w:val="24"/>
          <w:szCs w:val="24"/>
        </w:rPr>
        <w:fldChar w:fldCharType="begin"/>
      </w:r>
      <w:r w:rsidR="007B4CC4">
        <w:rPr>
          <w:rFonts w:ascii="Times New Roman" w:eastAsia="Times New Roman" w:hAnsi="Times New Roman" w:cs="Times New Roman"/>
          <w:sz w:val="24"/>
          <w:szCs w:val="24"/>
        </w:rPr>
        <w:instrText xml:space="preserve"> ADDIN EN.CITE &lt;EndNote&gt;&lt;Cite&gt;&lt;Author&gt;Kendall Jr&lt;/Author&gt;&lt;Year&gt;1987&lt;/Year&gt;&lt;RecNum&gt;823&lt;/RecNum&gt;&lt;DisplayText&gt;(Kendall Jr and Matarese 1987)&lt;/DisplayText&gt;&lt;record&gt;&lt;rec-number&gt;823&lt;/rec-number&gt;&lt;foreign-keys&gt;&lt;key app="EN" db-id="5wp0902f4ps0pievt9jpevac5p9esse05tdz" timestamp="1677708880"&gt;823&lt;/key&gt;&lt;/foreign-keys&gt;&lt;ref-type name="Journal Article"&gt;17&lt;/ref-type&gt;&lt;contributors&gt;&lt;authors&gt;&lt;author&gt;Kendall Jr, Arthur W&lt;/author&gt;&lt;author&gt;Matarese, Anne&lt;/author&gt;&lt;/authors&gt;&lt;/contributors&gt;&lt;titles&gt;&lt;title&gt;Biology of Eggs, Larvae, and Epipelagic Juveniles of Sablefish, Anoplopoma fimbria, in Relation to&lt;/title&gt;&lt;secondary-title&gt;Marine Fisheries Review&lt;/secondary-title&gt;&lt;/titles&gt;&lt;periodical&gt;&lt;full-title&gt;Marine Fisheries Review&lt;/full-title&gt;&lt;abbr-1&gt;Mar. Fish. Rev.&lt;/abbr-1&gt;&lt;/periodical&gt;&lt;pages&gt;1&lt;/pages&gt;&lt;volume&gt;49&lt;/volume&gt;&lt;dates&gt;&lt;year&gt;1987&lt;/year&gt;&lt;/dates&gt;&lt;urls&gt;&lt;/urls&gt;&lt;/record&gt;&lt;/Cite&gt;&lt;/EndNote&gt;</w:instrText>
      </w:r>
      <w:r w:rsidR="007B4CC4">
        <w:rPr>
          <w:rFonts w:ascii="Times New Roman" w:eastAsia="Times New Roman" w:hAnsi="Times New Roman" w:cs="Times New Roman"/>
          <w:sz w:val="24"/>
          <w:szCs w:val="24"/>
        </w:rPr>
        <w:fldChar w:fldCharType="separate"/>
      </w:r>
      <w:r w:rsidR="007B4CC4">
        <w:rPr>
          <w:rFonts w:ascii="Times New Roman" w:eastAsia="Times New Roman" w:hAnsi="Times New Roman" w:cs="Times New Roman"/>
          <w:noProof/>
          <w:sz w:val="24"/>
          <w:szCs w:val="24"/>
        </w:rPr>
        <w:t>(Kendall Jr and Matarese 1987)</w:t>
      </w:r>
      <w:r w:rsidR="007B4CC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As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grow, they begin </w:t>
      </w:r>
      <w:r w:rsidR="0027628E">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vertical</w:t>
      </w:r>
      <w:r w:rsidR="0027628E">
        <w:rPr>
          <w:rFonts w:ascii="Times New Roman" w:eastAsia="Times New Roman" w:hAnsi="Times New Roman" w:cs="Times New Roman"/>
          <w:sz w:val="24"/>
          <w:szCs w:val="24"/>
        </w:rPr>
        <w:t>ly migrate</w:t>
      </w:r>
      <w:r>
        <w:rPr>
          <w:rFonts w:ascii="Times New Roman" w:eastAsia="Times New Roman" w:hAnsi="Times New Roman" w:cs="Times New Roman"/>
          <w:sz w:val="24"/>
          <w:szCs w:val="24"/>
        </w:rPr>
        <w:t xml:space="preserve"> </w:t>
      </w:r>
      <w:r w:rsidR="007B4CC4">
        <w:rPr>
          <w:rFonts w:ascii="Times New Roman" w:eastAsia="Times New Roman" w:hAnsi="Times New Roman" w:cs="Times New Roman"/>
          <w:sz w:val="24"/>
          <w:szCs w:val="24"/>
        </w:rPr>
        <w:fldChar w:fldCharType="begin"/>
      </w:r>
      <w:r w:rsidR="007B4CC4">
        <w:rPr>
          <w:rFonts w:ascii="Times New Roman" w:eastAsia="Times New Roman" w:hAnsi="Times New Roman" w:cs="Times New Roman"/>
          <w:sz w:val="24"/>
          <w:szCs w:val="24"/>
        </w:rPr>
        <w:instrText xml:space="preserve"> ADDIN EN.CITE &lt;EndNote&gt;&lt;Cite&gt;&lt;Author&gt;Coutré&lt;/Author&gt;&lt;Year&gt;2017&lt;/Year&gt;&lt;RecNum&gt;872&lt;/RecNum&gt;&lt;DisplayText&gt;(Coutré et al. 2017)&lt;/DisplayText&gt;&lt;record&gt;&lt;rec-number&gt;872&lt;/rec-number&gt;&lt;foreign-keys&gt;&lt;key app="EN" db-id="5wp0902f4ps0pievt9jpevac5p9esse05tdz" timestamp="1678403481"&gt;872&lt;/key&gt;&lt;/foreign-keys&gt;&lt;ref-type name="Journal Article"&gt;17&lt;/ref-type&gt;&lt;contributors&gt;&lt;authors&gt;&lt;author&gt;Coutré, Karson M&lt;/author&gt;&lt;author&gt;Beaudreau, Anne H&lt;/author&gt;&lt;author&gt;Courtney, Dean&lt;/author&gt;&lt;author&gt;Mueter, Franz J&lt;/author&gt;&lt;author&gt;Malecha, Patrick W&lt;/author&gt;&lt;author&gt;Rutecki, Tom L&lt;/author&gt;&lt;/authors&gt;&lt;/contributors&gt;&lt;titles&gt;&lt;title&gt;Vertical movements of juvenile sablefish in coastal southeast Alaska&lt;/title&gt;&lt;secondary-title&gt;Marine and Coastal Fisheries&lt;/secondary-title&gt;&lt;/titles&gt;&lt;periodical&gt;&lt;full-title&gt;Marine and Coastal Fisheries&lt;/full-title&gt;&lt;abbr-1&gt;Mar. Coast. Fish.&lt;/abbr-1&gt;&lt;/periodical&gt;&lt;pages&gt;161-169&lt;/pages&gt;&lt;volume&gt;9&lt;/volume&gt;&lt;number&gt;1&lt;/number&gt;&lt;dates&gt;&lt;year&gt;2017&lt;/year&gt;&lt;/dates&gt;&lt;isbn&gt;1942-5120&lt;/isbn&gt;&lt;urls&gt;&lt;/urls&gt;&lt;electronic-resource-num&gt;10.1080/19425120.2017.1285377&lt;/electronic-resource-num&gt;&lt;/record&gt;&lt;/Cite&gt;&lt;/EndNote&gt;</w:instrText>
      </w:r>
      <w:r w:rsidR="007B4CC4">
        <w:rPr>
          <w:rFonts w:ascii="Times New Roman" w:eastAsia="Times New Roman" w:hAnsi="Times New Roman" w:cs="Times New Roman"/>
          <w:sz w:val="24"/>
          <w:szCs w:val="24"/>
        </w:rPr>
        <w:fldChar w:fldCharType="separate"/>
      </w:r>
      <w:r w:rsidR="007B4CC4">
        <w:rPr>
          <w:rFonts w:ascii="Times New Roman" w:eastAsia="Times New Roman" w:hAnsi="Times New Roman" w:cs="Times New Roman"/>
          <w:noProof/>
          <w:sz w:val="24"/>
          <w:szCs w:val="24"/>
        </w:rPr>
        <w:t>(Coutré et al. 2017)</w:t>
      </w:r>
      <w:r w:rsidR="007B4CC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modify their movements according to food availability </w:t>
      </w:r>
      <w:r w:rsidR="005769C1">
        <w:rPr>
          <w:rFonts w:ascii="Times New Roman" w:eastAsia="Times New Roman" w:hAnsi="Times New Roman" w:cs="Times New Roman"/>
          <w:sz w:val="24"/>
          <w:szCs w:val="24"/>
        </w:rPr>
        <w:fldChar w:fldCharType="begin"/>
      </w:r>
      <w:r w:rsidR="005769C1">
        <w:rPr>
          <w:rFonts w:ascii="Times New Roman" w:eastAsia="Times New Roman" w:hAnsi="Times New Roman" w:cs="Times New Roman"/>
          <w:sz w:val="24"/>
          <w:szCs w:val="24"/>
        </w:rPr>
        <w:instrText xml:space="preserve"> ADDIN EN.CITE &lt;EndNote&gt;&lt;Cite&gt;&lt;Author&gt;Sogard&lt;/Author&gt;&lt;Year&gt;1998&lt;/Year&gt;&lt;RecNum&gt;900&lt;/RecNum&gt;&lt;Prefix&gt;laboratory study`; &lt;/Prefix&gt;&lt;DisplayText&gt;(laboratory study; Sogard and Olla 1998)&lt;/DisplayText&gt;&lt;record&gt;&lt;rec-number&gt;900&lt;/rec-number&gt;&lt;foreign-keys&gt;&lt;key app="EN" db-id="5wp0902f4ps0pievt9jpevac5p9esse05tdz" timestamp="1686687763"&gt;900&lt;/key&gt;&lt;/foreign-keys&gt;&lt;ref-type name="Journal Article"&gt;17&lt;/ref-type&gt;&lt;contributors&gt;&lt;authors&gt;&lt;author&gt;Sogard, Susan M.&lt;/author&gt;&lt;author&gt;Olla, Bori L.&lt;/author&gt;&lt;/authors&gt;&lt;/contributors&gt;&lt;titles&gt;&lt;title&gt;Behavior of juvenile sablefish, Anoplopoma fimbria (Pallas), in a thermal gradient: Balancing food and temperature requirements&lt;/title&gt;&lt;secondary-title&gt;Journal of Experimental Marine Biology and Ecology&lt;/secondary-title&gt;&lt;/titles&gt;&lt;pages&gt;43-58&lt;/pages&gt;&lt;volume&gt;222&lt;/volume&gt;&lt;number&gt;1&lt;/number&gt;&lt;keywords&gt;&lt;keyword&gt;Diel patterns&lt;/keyword&gt;&lt;keyword&gt;Vertical distribution&lt;/keyword&gt;&lt;keyword&gt;Stratification&lt;/keyword&gt;&lt;keyword&gt;Ontogenetic changes&lt;/keyword&gt;&lt;keyword&gt;Trade-offs&lt;/keyword&gt;&lt;/keywords&gt;&lt;dates&gt;&lt;year&gt;1998&lt;/year&gt;&lt;pub-dates&gt;&lt;date&gt;1998/04/01/&lt;/date&gt;&lt;/pub-dates&gt;&lt;/dates&gt;&lt;isbn&gt;0022-0981&lt;/isbn&gt;&lt;urls&gt;&lt;related-urls&gt;&lt;url&gt;https://www.sciencedirect.com/science/article/pii/S0022098197001378&lt;/url&gt;&lt;/related-urls&gt;&lt;/urls&gt;&lt;electronic-resource-num&gt;https://doi.org/10.1016/S0022-0981(97)00137-8&lt;/electronic-resource-num&gt;&lt;/record&gt;&lt;/Cite&gt;&lt;/EndNote&gt;</w:instrText>
      </w:r>
      <w:r w:rsidR="005769C1">
        <w:rPr>
          <w:rFonts w:ascii="Times New Roman" w:eastAsia="Times New Roman" w:hAnsi="Times New Roman" w:cs="Times New Roman"/>
          <w:sz w:val="24"/>
          <w:szCs w:val="24"/>
        </w:rPr>
        <w:fldChar w:fldCharType="separate"/>
      </w:r>
      <w:r w:rsidR="005769C1">
        <w:rPr>
          <w:rFonts w:ascii="Times New Roman" w:eastAsia="Times New Roman" w:hAnsi="Times New Roman" w:cs="Times New Roman"/>
          <w:noProof/>
          <w:sz w:val="24"/>
          <w:szCs w:val="24"/>
        </w:rPr>
        <w:t>(laboratory study; Sogard and Olla 1998)</w:t>
      </w:r>
      <w:r w:rsidR="005769C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As they start to </w:t>
      </w:r>
      <w:r w:rsidR="00362165">
        <w:rPr>
          <w:rFonts w:ascii="Times New Roman" w:eastAsia="Times New Roman" w:hAnsi="Times New Roman" w:cs="Times New Roman"/>
          <w:sz w:val="24"/>
          <w:szCs w:val="24"/>
        </w:rPr>
        <w:t>move lower</w:t>
      </w:r>
      <w:r>
        <w:rPr>
          <w:rFonts w:ascii="Times New Roman" w:eastAsia="Times New Roman" w:hAnsi="Times New Roman" w:cs="Times New Roman"/>
          <w:sz w:val="24"/>
          <w:szCs w:val="24"/>
        </w:rPr>
        <w:t xml:space="preserve"> in the water column, </w:t>
      </w:r>
      <w:r>
        <w:rPr>
          <w:rFonts w:ascii="Times New Roman" w:eastAsia="Times New Roman" w:hAnsi="Times New Roman" w:cs="Times New Roman"/>
          <w:sz w:val="24"/>
          <w:szCs w:val="24"/>
        </w:rPr>
        <w:lastRenderedPageBreak/>
        <w:t xml:space="preserve">larger fish may return to shallow waters for feeding, which is supported by stable isotope data that showed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had a dietary shift from surface water derived prey to benthic prey between one and two years of age </w:t>
      </w:r>
      <w:r w:rsidR="00E67F30">
        <w:rPr>
          <w:rFonts w:ascii="Times New Roman" w:eastAsia="Times New Roman" w:hAnsi="Times New Roman" w:cs="Times New Roman"/>
          <w:sz w:val="24"/>
          <w:szCs w:val="24"/>
        </w:rPr>
        <w:fldChar w:fldCharType="begin"/>
      </w:r>
      <w:r w:rsidR="00E67F30">
        <w:rPr>
          <w:rFonts w:ascii="Times New Roman" w:eastAsia="Times New Roman" w:hAnsi="Times New Roman" w:cs="Times New Roman"/>
          <w:sz w:val="24"/>
          <w:szCs w:val="24"/>
        </w:rPr>
        <w:instrText xml:space="preserve"> ADDIN EN.CITE &lt;EndNote&gt;&lt;Cite&gt;&lt;Author&gt;Gao&lt;/Author&gt;&lt;Year&gt;2004&lt;/Year&gt;&lt;RecNum&gt;825&lt;/RecNum&gt;&lt;DisplayText&gt;(Gao et al. 2004)&lt;/DisplayText&gt;&lt;record&gt;&lt;rec-number&gt;825&lt;/rec-number&gt;&lt;foreign-keys&gt;&lt;key app="EN" db-id="5wp0902f4ps0pievt9jpevac5p9esse05tdz" timestamp="1677709050"&gt;825&lt;/key&gt;&lt;/foreign-keys&gt;&lt;ref-type name="Journal Article"&gt;17&lt;/ref-type&gt;&lt;contributors&gt;&lt;authors&gt;&lt;author&gt;Gao, Yongwen&lt;/author&gt;&lt;author&gt;Joner, Steve H&lt;/author&gt;&lt;author&gt;Svec, Russell A&lt;/author&gt;&lt;author&gt;Weinberg, Ken L&lt;/author&gt;&lt;/authors&gt;&lt;/contributors&gt;&lt;titles&gt;&lt;title&gt;&lt;style face="normal" font="default" size="100%"&gt;Stable isotopic comparison in otoliths of juvenile sablefish (&lt;/style&gt;&lt;style face="italic" font="default" size="100%"&gt;Anoplopoma fimbria&lt;/style&gt;&lt;style face="normal" font="default" size="100%"&gt;) from waters off the Washington and Oregon coast&lt;/style&gt;&lt;/title&gt;&lt;secondary-title&gt;Fisheries Research&lt;/secondary-title&gt;&lt;/titles&gt;&lt;periodical&gt;&lt;full-title&gt;Fisheries Research&lt;/full-title&gt;&lt;abbr-1&gt;Fish. Res.&lt;/abbr-1&gt;&lt;/periodical&gt;&lt;pages&gt;351-360&lt;/pages&gt;&lt;volume&gt;68&lt;/volume&gt;&lt;number&gt;1-3&lt;/number&gt;&lt;dates&gt;&lt;year&gt;2004&lt;/year&gt;&lt;/dates&gt;&lt;isbn&gt;0165-7836&lt;/isbn&gt;&lt;urls&gt;&lt;/urls&gt;&lt;electronic-resource-num&gt;10.1016/j.fishres.2003.11.002&lt;/electronic-resource-num&gt;&lt;/record&gt;&lt;/Cite&gt;&lt;/EndNote&gt;</w:instrText>
      </w:r>
      <w:r w:rsidR="00E67F30">
        <w:rPr>
          <w:rFonts w:ascii="Times New Roman" w:eastAsia="Times New Roman" w:hAnsi="Times New Roman" w:cs="Times New Roman"/>
          <w:sz w:val="24"/>
          <w:szCs w:val="24"/>
        </w:rPr>
        <w:fldChar w:fldCharType="separate"/>
      </w:r>
      <w:r w:rsidR="00E67F30">
        <w:rPr>
          <w:rFonts w:ascii="Times New Roman" w:eastAsia="Times New Roman" w:hAnsi="Times New Roman" w:cs="Times New Roman"/>
          <w:noProof/>
          <w:sz w:val="24"/>
          <w:szCs w:val="24"/>
        </w:rPr>
        <w:t>(Gao et al. 2004)</w:t>
      </w:r>
      <w:r w:rsidR="00E67F3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While we did not have any occurrences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feeding upon salmon in 2020, there is the potential for small summer out migrating salmon to be the correct size for larger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to consume.</w:t>
      </w:r>
    </w:p>
    <w:p w:rsidR="00A15B5A"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Early onset of piscivory can be critical to </w:t>
      </w:r>
      <w:r w:rsidR="00362165">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growth and survival in marine fishes </w:t>
      </w:r>
      <w:r w:rsidR="00E67F30">
        <w:rPr>
          <w:rFonts w:ascii="Times New Roman" w:eastAsia="Times New Roman" w:hAnsi="Times New Roman" w:cs="Times New Roman"/>
          <w:sz w:val="24"/>
          <w:szCs w:val="24"/>
        </w:rPr>
        <w:fldChar w:fldCharType="begin">
          <w:fldData xml:space="preserve">PEVuZE5vdGU+PENpdGU+PEF1dGhvcj5DYWxsYWhhbjwvQXV0aG9yPjxZZWFyPjIwMjE8L1llYXI+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</w:fldData>
        </w:fldChar>
      </w:r>
      <w:r w:rsidR="005A336B">
        <w:rPr>
          <w:rFonts w:ascii="Times New Roman" w:eastAsia="Times New Roman" w:hAnsi="Times New Roman" w:cs="Times New Roman"/>
          <w:sz w:val="24"/>
          <w:szCs w:val="24"/>
        </w:rPr>
        <w:instrText xml:space="preserve"> ADDIN EN.CITE </w:instrText>
      </w:r>
      <w:r w:rsidR="005A336B">
        <w:rPr>
          <w:rFonts w:ascii="Times New Roman" w:eastAsia="Times New Roman" w:hAnsi="Times New Roman" w:cs="Times New Roman"/>
          <w:sz w:val="24"/>
          <w:szCs w:val="24"/>
        </w:rPr>
        <w:fldChar w:fldCharType="begin">
          <w:fldData xml:space="preserve">PEVuZE5vdGU+PENpdGU+PEF1dGhvcj5DYWxsYWhhbjwvQXV0aG9yPjxZZWFyPjIwMjE8L1llYXI+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</w:fldData>
        </w:fldChar>
      </w:r>
      <w:r w:rsidR="005A336B">
        <w:rPr>
          <w:rFonts w:ascii="Times New Roman" w:eastAsia="Times New Roman" w:hAnsi="Times New Roman" w:cs="Times New Roman"/>
          <w:sz w:val="24"/>
          <w:szCs w:val="24"/>
        </w:rPr>
        <w:instrText xml:space="preserve"> ADDIN EN.CITE.DATA </w:instrText>
      </w:r>
      <w:r w:rsidR="005A336B">
        <w:rPr>
          <w:rFonts w:ascii="Times New Roman" w:eastAsia="Times New Roman" w:hAnsi="Times New Roman" w:cs="Times New Roman"/>
          <w:sz w:val="24"/>
          <w:szCs w:val="24"/>
        </w:rPr>
      </w:r>
      <w:r w:rsidR="005A336B">
        <w:rPr>
          <w:rFonts w:ascii="Times New Roman" w:eastAsia="Times New Roman" w:hAnsi="Times New Roman" w:cs="Times New Roman"/>
          <w:sz w:val="24"/>
          <w:szCs w:val="24"/>
        </w:rPr>
        <w:fldChar w:fldCharType="end"/>
      </w:r>
      <w:r w:rsidR="00E67F30">
        <w:rPr>
          <w:rFonts w:ascii="Times New Roman" w:eastAsia="Times New Roman" w:hAnsi="Times New Roman" w:cs="Times New Roman"/>
          <w:sz w:val="24"/>
          <w:szCs w:val="24"/>
        </w:rPr>
      </w:r>
      <w:r w:rsidR="00E67F30">
        <w:rPr>
          <w:rFonts w:ascii="Times New Roman" w:eastAsia="Times New Roman" w:hAnsi="Times New Roman" w:cs="Times New Roman"/>
          <w:sz w:val="24"/>
          <w:szCs w:val="24"/>
        </w:rPr>
        <w:fldChar w:fldCharType="separate"/>
      </w:r>
      <w:r w:rsidR="005A336B">
        <w:rPr>
          <w:rFonts w:ascii="Times New Roman" w:eastAsia="Times New Roman" w:hAnsi="Times New Roman" w:cs="Times New Roman"/>
          <w:noProof/>
          <w:sz w:val="24"/>
          <w:szCs w:val="24"/>
        </w:rPr>
        <w:t>(Keeley and Grant 2001; Reglero et al. 2014; Callahan et al. 2021a)</w:t>
      </w:r>
      <w:r w:rsidR="00E67F3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approximately 25% of  the smallest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in our study were consuming fish prey while </w:t>
      </w:r>
      <w:r w:rsidR="00E67F30">
        <w:rPr>
          <w:rFonts w:ascii="Times New Roman" w:eastAsia="Times New Roman" w:hAnsi="Times New Roman" w:cs="Times New Roman"/>
          <w:sz w:val="24"/>
          <w:szCs w:val="24"/>
        </w:rPr>
        <w:fldChar w:fldCharType="begin"/>
      </w:r>
      <w:r w:rsidR="00E67F30">
        <w:rPr>
          <w:rFonts w:ascii="Times New Roman" w:eastAsia="Times New Roman" w:hAnsi="Times New Roman" w:cs="Times New Roman"/>
          <w:sz w:val="24"/>
          <w:szCs w:val="24"/>
        </w:rPr>
        <w:instrText xml:space="preserve"> ADDIN EN.CITE &lt;EndNote&gt;&lt;Cite AuthorYear="1"&gt;&lt;Author&gt;Sigler&lt;/Author&gt;&lt;Year&gt;2001&lt;/Year&gt;&lt;RecNum&gt;852&lt;/RecNum&gt;&lt;DisplayText&gt;Sigler et al. (2001)&lt;/DisplayText&gt;&lt;record&gt;&lt;rec-number&gt;852&lt;/rec-number&gt;&lt;foreign-keys&gt;&lt;key app="EN" db-id="5wp0902f4ps0pievt9jpevac5p9esse05tdz" timestamp="1678384580"&gt;852&lt;/key&gt;&lt;/foreign-keys&gt;&lt;ref-type name="Journal Article"&gt;17&lt;/ref-type&gt;&lt;contributors&gt;&lt;authors&gt;&lt;author&gt;Sigler, MF&lt;/author&gt;&lt;author&gt;Rutecki, TL&lt;/author&gt;&lt;author&gt;Courtney, DL&lt;/author&gt;&lt;author&gt;Karinen, JF&lt;/author&gt;&lt;author&gt;Yang, MS&lt;/author&gt;&lt;/authors&gt;&lt;/contributors&gt;&lt;titles&gt;&lt;title&gt;Young of the year sablefish abundance, growth, and diet in the Gulf of Alaska&lt;/title&gt;&lt;secondary-title&gt;Alaska Fishery Research Bulletin&lt;/secondary-title&gt;&lt;/titles&gt;&lt;periodical&gt;&lt;full-title&gt;Alaska Fishery Research Bulletin&lt;/full-title&gt;&lt;abbr-1&gt;Alaska Fish. Res. Bull.&lt;/abbr-1&gt;&lt;/periodical&gt;&lt;pages&gt;57-70&lt;/pages&gt;&lt;volume&gt;8&lt;/volume&gt;&lt;number&gt;1&lt;/number&gt;&lt;dates&gt;&lt;year&gt;2001&lt;/year&gt;&lt;/dates&gt;&lt;urls&gt;&lt;/urls&gt;&lt;/record&gt;&lt;/Cite&gt;&lt;/EndNote&gt;</w:instrText>
      </w:r>
      <w:r w:rsidR="00E67F30">
        <w:rPr>
          <w:rFonts w:ascii="Times New Roman" w:eastAsia="Times New Roman" w:hAnsi="Times New Roman" w:cs="Times New Roman"/>
          <w:sz w:val="24"/>
          <w:szCs w:val="24"/>
        </w:rPr>
        <w:fldChar w:fldCharType="separate"/>
      </w:r>
      <w:r w:rsidR="00E67F30">
        <w:rPr>
          <w:rFonts w:ascii="Times New Roman" w:eastAsia="Times New Roman" w:hAnsi="Times New Roman" w:cs="Times New Roman"/>
          <w:noProof/>
          <w:sz w:val="24"/>
          <w:szCs w:val="24"/>
        </w:rPr>
        <w:t>Sigler et al. (2001)</w:t>
      </w:r>
      <w:r w:rsidR="00E67F3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observed that similarly sized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rarely ate fish prey. </w:t>
      </w:r>
      <w:r w:rsidR="00E67F30">
        <w:rPr>
          <w:rFonts w:ascii="Times New Roman" w:eastAsia="Times New Roman" w:hAnsi="Times New Roman" w:cs="Times New Roman"/>
          <w:sz w:val="24"/>
          <w:szCs w:val="24"/>
        </w:rPr>
        <w:fldChar w:fldCharType="begin"/>
      </w:r>
      <w:r w:rsidR="00E67F30">
        <w:rPr>
          <w:rFonts w:ascii="Times New Roman" w:eastAsia="Times New Roman" w:hAnsi="Times New Roman" w:cs="Times New Roman"/>
          <w:sz w:val="24"/>
          <w:szCs w:val="24"/>
        </w:rPr>
        <w:instrText xml:space="preserve"> ADDIN EN.CITE &lt;EndNote&gt;&lt;Cite AuthorYear="1"&gt;&lt;Author&gt;Grover&lt;/Author&gt;&lt;Year&gt;1987&lt;/Year&gt;&lt;RecNum&gt;851&lt;/RecNum&gt;&lt;DisplayText&gt;Grover and Olla (1987)&lt;/DisplayText&gt;&lt;record&gt;&lt;rec-number&gt;851&lt;/rec-number&gt;&lt;foreign-keys&gt;&lt;key app="EN" db-id="5wp0902f4ps0pievt9jpevac5p9esse05tdz" timestamp="1678384377"&gt;851&lt;/key&gt;&lt;/foreign-keys&gt;&lt;ref-type name="Journal Article"&gt;17&lt;/ref-type&gt;&lt;contributors&gt;&lt;authors&gt;&lt;author&gt;Grover, JJ&lt;/author&gt;&lt;author&gt;Olla, BORI L&lt;/author&gt;&lt;/authors&gt;&lt;/contributors&gt;&lt;titles&gt;&lt;title&gt;&lt;style face="normal" font="default" size="100%"&gt;Effects of an El Nino event on the food habits of larval sablefish, &lt;/style&gt;&lt;style face="italic" font="default" size="100%"&gt;Anoplopoma fimbria&lt;/style&gt;&lt;style face="normal" font="default" size="100%"&gt;, off Oregon and Washington&lt;/style&gt;&lt;/title&gt;&lt;secondary-title&gt;Fishery Bulletin&lt;/secondary-title&gt;&lt;/titles&gt;&lt;periodical&gt;&lt;full-title&gt;Fishery Bulletin&lt;/full-title&gt;&lt;abbr-1&gt;Fish. Bull.&lt;/abbr-1&gt;&lt;/periodical&gt;&lt;pages&gt;71-80&lt;/pages&gt;&lt;volume&gt;85&lt;/volume&gt;&lt;number&gt;1&lt;/number&gt;&lt;dates&gt;&lt;year&gt;1987&lt;/year&gt;&lt;/dates&gt;&lt;isbn&gt;0090-0656&lt;/isbn&gt;&lt;urls&gt;&lt;/urls&gt;&lt;/record&gt;&lt;/Cite&gt;&lt;/EndNote&gt;</w:instrText>
      </w:r>
      <w:r w:rsidR="00E67F30">
        <w:rPr>
          <w:rFonts w:ascii="Times New Roman" w:eastAsia="Times New Roman" w:hAnsi="Times New Roman" w:cs="Times New Roman"/>
          <w:sz w:val="24"/>
          <w:szCs w:val="24"/>
        </w:rPr>
        <w:fldChar w:fldCharType="separate"/>
      </w:r>
      <w:r w:rsidR="00E67F30">
        <w:rPr>
          <w:rFonts w:ascii="Times New Roman" w:eastAsia="Times New Roman" w:hAnsi="Times New Roman" w:cs="Times New Roman"/>
          <w:noProof/>
          <w:sz w:val="24"/>
          <w:szCs w:val="24"/>
        </w:rPr>
        <w:t>Grover and Olla (1987)</w:t>
      </w:r>
      <w:r w:rsidR="00E67F30">
        <w:rPr>
          <w:rFonts w:ascii="Times New Roman" w:eastAsia="Times New Roman" w:hAnsi="Times New Roman" w:cs="Times New Roman"/>
          <w:sz w:val="24"/>
          <w:szCs w:val="24"/>
        </w:rPr>
        <w:fldChar w:fldCharType="end"/>
      </w:r>
      <w:r w:rsidR="00E67F3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analyzed the diets of age-0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less than 28.5 mm and did not find any fish in the diets. The smallest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analyzed for diets in this study was 68 mm and 31% of </w:t>
      </w:r>
      <w:r w:rsidR="004A75F1">
        <w:rPr>
          <w:rFonts w:ascii="Times New Roman" w:eastAsia="Times New Roman" w:hAnsi="Times New Roman" w:cs="Times New Roman"/>
          <w:sz w:val="24"/>
          <w:szCs w:val="24"/>
        </w:rPr>
        <w:t>its</w:t>
      </w:r>
      <w:r>
        <w:rPr>
          <w:rFonts w:ascii="Times New Roman" w:eastAsia="Times New Roman" w:hAnsi="Times New Roman" w:cs="Times New Roman"/>
          <w:sz w:val="24"/>
          <w:szCs w:val="24"/>
        </w:rPr>
        <w:t xml:space="preserve"> diet was fish, so the onset of piscivory </w:t>
      </w:r>
      <w:r w:rsidR="00362165">
        <w:rPr>
          <w:rFonts w:ascii="Times New Roman" w:eastAsia="Times New Roman" w:hAnsi="Times New Roman" w:cs="Times New Roman"/>
          <w:sz w:val="24"/>
          <w:szCs w:val="24"/>
        </w:rPr>
        <w:t>likely occurs in</w:t>
      </w:r>
      <w:r>
        <w:rPr>
          <w:rFonts w:ascii="Times New Roman" w:eastAsia="Times New Roman" w:hAnsi="Times New Roman" w:cs="Times New Roman"/>
          <w:sz w:val="24"/>
          <w:szCs w:val="24"/>
        </w:rPr>
        <w:t xml:space="preserve"> fish between 28.5 and 68 mm. Approximately 30% of the 68-180 mm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diets wer</w:t>
      </w:r>
      <w:r w:rsidR="0027628E">
        <w:rPr>
          <w:rFonts w:ascii="Times New Roman" w:eastAsia="Times New Roman" w:hAnsi="Times New Roman" w:cs="Times New Roman"/>
          <w:sz w:val="24"/>
          <w:szCs w:val="24"/>
        </w:rPr>
        <w:t>e fish prey, and by the time</w:t>
      </w:r>
      <w:r>
        <w:rPr>
          <w:rFonts w:ascii="Times New Roman" w:eastAsia="Times New Roman" w:hAnsi="Times New Roman" w:cs="Times New Roman"/>
          <w:sz w:val="24"/>
          <w:szCs w:val="24"/>
        </w:rPr>
        <w:t xml:space="preserve">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(age-0) are benthic and over 200 mm, they are eating closer to 70-80% fish prey </w:t>
      </w:r>
      <w:r w:rsidR="00E67F30">
        <w:rPr>
          <w:rFonts w:ascii="Times New Roman" w:eastAsia="Times New Roman" w:hAnsi="Times New Roman" w:cs="Times New Roman"/>
          <w:sz w:val="24"/>
          <w:szCs w:val="24"/>
        </w:rPr>
        <w:fldChar w:fldCharType="begin"/>
      </w:r>
      <w:r w:rsidR="005A336B">
        <w:rPr>
          <w:rFonts w:ascii="Times New Roman" w:eastAsia="Times New Roman" w:hAnsi="Times New Roman" w:cs="Times New Roman"/>
          <w:sz w:val="24"/>
          <w:szCs w:val="24"/>
        </w:rPr>
        <w:instrText xml:space="preserve"> ADDIN EN.CITE &lt;EndNote&gt;&lt;Cite&gt;&lt;Author&gt;Callahan&lt;/Author&gt;&lt;Year&gt;2021&lt;/Year&gt;&lt;RecNum&gt;875&lt;/RecNum&gt;&lt;DisplayText&gt;(Callahan et al. 2021a)&lt;/DisplayText&gt;&lt;record&gt;&lt;rec-number&gt;875&lt;/rec-number&gt;&lt;foreign-keys&gt;&lt;key app="EN" db-id="5wp0902f4ps0pievt9jpevac5p9esse05tdz" timestamp="1678403682"&gt;875&lt;/key&gt;&lt;/foreign-keys&gt;&lt;ref-type name="Journal Article"&gt;17&lt;/ref-type&gt;&lt;contributors&gt;&lt;authors&gt;&lt;author&gt;Callahan, Matthew W&lt;/author&gt;&lt;author&gt;Beaudreau, Anne H&lt;/author&gt;&lt;author&gt;Heintz, Ron&lt;/author&gt;&lt;author&gt;Mueter, Franz&lt;/author&gt;&lt;/authors&gt;&lt;/contributors&gt;&lt;titles&gt;&lt;title&gt;&lt;style face="normal" font="default" size="100%"&gt;First winter energy allocation in juvenile sablefish &lt;/style&gt;&lt;style face="italic" font="default" size="100%"&gt;Anoplopoma fimbria&lt;/style&gt;&lt;style face="normal" font="default" size="100%"&gt;, a fast growing marine piscivore&lt;/style&gt;&lt;/title&gt;&lt;secondary-title&gt;Marine Ecology Progress Series&lt;/secondary-title&gt;&lt;/titles&gt;&lt;periodical&gt;&lt;full-title&gt;Marine Ecology Progress Series&lt;/full-title&gt;&lt;abbr-1&gt;Mar. Ecol. Prog. Ser.&lt;/abbr-1&gt;&lt;/periodical&gt;&lt;pages&gt;145-156&lt;/pages&gt;&lt;volume&gt;663&lt;/volume&gt;&lt;dates&gt;&lt;year&gt;2021&lt;/year&gt;&lt;/dates&gt;&lt;isbn&gt;0171-8630&lt;/isbn&gt;&lt;urls&gt;&lt;/urls&gt;&lt;electronic-resource-num&gt;10.3354/meps13641&lt;/electronic-resource-num&gt;&lt;/record&gt;&lt;/Cite&gt;&lt;/EndNote&gt;</w:instrText>
      </w:r>
      <w:r w:rsidR="00E67F30">
        <w:rPr>
          <w:rFonts w:ascii="Times New Roman" w:eastAsia="Times New Roman" w:hAnsi="Times New Roman" w:cs="Times New Roman"/>
          <w:sz w:val="24"/>
          <w:szCs w:val="24"/>
        </w:rPr>
        <w:fldChar w:fldCharType="separate"/>
      </w:r>
      <w:r w:rsidR="005A336B">
        <w:rPr>
          <w:rFonts w:ascii="Times New Roman" w:eastAsia="Times New Roman" w:hAnsi="Times New Roman" w:cs="Times New Roman"/>
          <w:noProof/>
          <w:sz w:val="24"/>
          <w:szCs w:val="24"/>
        </w:rPr>
        <w:t>(Callahan et al. 2021a)</w:t>
      </w:r>
      <w:r w:rsidR="00E67F3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growth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under laboratory conditions was optimized at temperatures between 12-16.8 °C and using bioenergetic</w:t>
      </w:r>
      <w:r w:rsidR="00A17FC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modeling, when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consumed high energy food such as fish prey while feeding at just 55% of their maximum capacity, they can grow to be the size observed in the ocean </w:t>
      </w:r>
      <w:r w:rsidR="00A17FC8">
        <w:rPr>
          <w:rFonts w:ascii="Times New Roman" w:eastAsia="Times New Roman" w:hAnsi="Times New Roman" w:cs="Times New Roman"/>
          <w:sz w:val="24"/>
          <w:szCs w:val="24"/>
        </w:rPr>
        <w:fldChar w:fldCharType="begin"/>
      </w:r>
      <w:r w:rsidR="00A17FC8">
        <w:rPr>
          <w:rFonts w:ascii="Times New Roman" w:eastAsia="Times New Roman" w:hAnsi="Times New Roman" w:cs="Times New Roman"/>
          <w:sz w:val="24"/>
          <w:szCs w:val="24"/>
        </w:rPr>
        <w:instrText xml:space="preserve"> ADDIN EN.CITE &lt;EndNote&gt;&lt;Cite&gt;&lt;Author&gt;Krieger&lt;/Author&gt;&lt;Year&gt;2020&lt;/Year&gt;&lt;RecNum&gt;876&lt;/RecNum&gt;&lt;DisplayText&gt;(Krieger et al. 2020)&lt;/DisplayText&gt;&lt;record&gt;&lt;rec-number&gt;876&lt;/rec-number&gt;&lt;foreign-keys&gt;&lt;key app="EN" db-id="5wp0902f4ps0pievt9jpevac5p9esse05tdz" timestamp="1678403771"&gt;876&lt;/key&gt;&lt;/foreign-keys&gt;&lt;ref-type name="Journal Article"&gt;17&lt;/ref-type&gt;&lt;contributors&gt;&lt;authors&gt;&lt;author&gt;Krieger, Joseph R&lt;/author&gt;&lt;author&gt;Beaudreau, Anne H&lt;/author&gt;&lt;author&gt;Heintz, Ron A&lt;/author&gt;&lt;author&gt;Callahan, Matthew W&lt;/author&gt;&lt;/authors&gt;&lt;/contributors&gt;&lt;titles&gt;&lt;title&gt;&lt;style face="normal" font="default" size="100%"&gt;Growth of young-of-year sablefish (&lt;/style&gt;&lt;style face="italic" font="default" size="100%"&gt;Anoplopoma fimbria&lt;/style&gt;&lt;style face="normal" font="default" size="100%"&gt;) in response to temperature and prey quality: insights from a life stage specific bioenergetics model&lt;/style&gt;&lt;/title&gt;&lt;secondary-title&gt;Journal of Experimental Marine Biology and Ecology&lt;/secondary-title&gt;&lt;/titles&gt;&lt;pages&gt;151340&lt;/pages&gt;&lt;volume&gt;526&lt;/volume&gt;&lt;dates&gt;&lt;year&gt;2020&lt;/year&gt;&lt;/dates&gt;&lt;isbn&gt;0022-0981&lt;/isbn&gt;&lt;urls&gt;&lt;/urls&gt;&lt;electronic-resource-num&gt;10.1016/j.jembe.2020.151340&lt;/electronic-resource-num&gt;&lt;/record&gt;&lt;/Cite&gt;&lt;/EndNote&gt;</w:instrText>
      </w:r>
      <w:r w:rsidR="00A17FC8">
        <w:rPr>
          <w:rFonts w:ascii="Times New Roman" w:eastAsia="Times New Roman" w:hAnsi="Times New Roman" w:cs="Times New Roman"/>
          <w:sz w:val="24"/>
          <w:szCs w:val="24"/>
        </w:rPr>
        <w:fldChar w:fldCharType="separate"/>
      </w:r>
      <w:r w:rsidR="00A17FC8">
        <w:rPr>
          <w:rFonts w:ascii="Times New Roman" w:eastAsia="Times New Roman" w:hAnsi="Times New Roman" w:cs="Times New Roman"/>
          <w:noProof/>
          <w:sz w:val="24"/>
          <w:szCs w:val="24"/>
        </w:rPr>
        <w:t>(Krieger et al. 2020)</w:t>
      </w:r>
      <w:r w:rsidR="00A17FC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Both </w:t>
      </w:r>
      <w:r w:rsidR="00A17FC8">
        <w:rPr>
          <w:rFonts w:ascii="Times New Roman" w:eastAsia="Times New Roman" w:hAnsi="Times New Roman" w:cs="Times New Roman"/>
          <w:sz w:val="24"/>
          <w:szCs w:val="24"/>
        </w:rPr>
        <w:fldChar w:fldCharType="begin"/>
      </w:r>
      <w:r w:rsidR="00A17FC8">
        <w:rPr>
          <w:rFonts w:ascii="Times New Roman" w:eastAsia="Times New Roman" w:hAnsi="Times New Roman" w:cs="Times New Roman"/>
          <w:sz w:val="24"/>
          <w:szCs w:val="24"/>
        </w:rPr>
        <w:instrText xml:space="preserve"> ADDIN EN.CITE &lt;EndNote&gt;&lt;Cite AuthorYear="1"&gt;&lt;Author&gt;Krieger&lt;/Author&gt;&lt;Year&gt;2020&lt;/Year&gt;&lt;RecNum&gt;876&lt;/RecNum&gt;&lt;DisplayText&gt;Krieger et al. (2020)&lt;/DisplayText&gt;&lt;record&gt;&lt;rec-number&gt;876&lt;/rec-number&gt;&lt;foreign-keys&gt;&lt;key app="EN" db-id="5wp0902f4ps0pievt9jpevac5p9esse05tdz" timestamp="1678403771"&gt;876&lt;/key&gt;&lt;/foreign-keys&gt;&lt;ref-type name="Journal Article"&gt;17&lt;/ref-type&gt;&lt;contributors&gt;&lt;authors&gt;&lt;author&gt;Krieger, Joseph R&lt;/author&gt;&lt;author&gt;Beaudreau, Anne H&lt;/author&gt;&lt;author&gt;Heintz, Ron A&lt;/author&gt;&lt;author&gt;Callahan, Matthew W&lt;/author&gt;&lt;/authors&gt;&lt;/contributors&gt;&lt;titles&gt;&lt;title&gt;&lt;style face="normal" font="default" size="100%"&gt;Growth of young-of-year sablefish (&lt;/style&gt;&lt;style face="italic" font="default" size="100%"&gt;Anoplopoma fimbria&lt;/style&gt;&lt;style face="normal" font="default" size="100%"&gt;) in response to temperature and prey quality: insights from a life stage specific bioenergetics model&lt;/style&gt;&lt;/title&gt;&lt;secondary-title&gt;Journal of Experimental Marine Biology and Ecology&lt;/secondary-title&gt;&lt;/titles&gt;&lt;pages&gt;151340&lt;/pages&gt;&lt;volume&gt;526&lt;/volume&gt;&lt;dates&gt;&lt;year&gt;2020&lt;/year&gt;&lt;/dates&gt;&lt;isbn&gt;0022-0981&lt;/isbn&gt;&lt;urls&gt;&lt;/urls&gt;&lt;electronic-resource-num&gt;10.1016/j.jembe.2020.151340&lt;/electronic-resource-num&gt;&lt;/record&gt;&lt;/Cite&gt;&lt;/EndNote&gt;</w:instrText>
      </w:r>
      <w:r w:rsidR="00A17FC8">
        <w:rPr>
          <w:rFonts w:ascii="Times New Roman" w:eastAsia="Times New Roman" w:hAnsi="Times New Roman" w:cs="Times New Roman"/>
          <w:sz w:val="24"/>
          <w:szCs w:val="24"/>
        </w:rPr>
        <w:fldChar w:fldCharType="separate"/>
      </w:r>
      <w:r w:rsidR="00A17FC8">
        <w:rPr>
          <w:rFonts w:ascii="Times New Roman" w:eastAsia="Times New Roman" w:hAnsi="Times New Roman" w:cs="Times New Roman"/>
          <w:noProof/>
          <w:sz w:val="24"/>
          <w:szCs w:val="24"/>
        </w:rPr>
        <w:t>Krieger et al. (2020)</w:t>
      </w:r>
      <w:r w:rsidR="00A17FC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r w:rsidR="00A17FC8">
        <w:rPr>
          <w:rFonts w:ascii="Times New Roman" w:eastAsia="Times New Roman" w:hAnsi="Times New Roman" w:cs="Times New Roman"/>
          <w:sz w:val="24"/>
          <w:szCs w:val="24"/>
        </w:rPr>
        <w:fldChar w:fldCharType="begin"/>
      </w:r>
      <w:r w:rsidR="00A17FC8">
        <w:rPr>
          <w:rFonts w:ascii="Times New Roman" w:eastAsia="Times New Roman" w:hAnsi="Times New Roman" w:cs="Times New Roman"/>
          <w:sz w:val="24"/>
          <w:szCs w:val="24"/>
        </w:rPr>
        <w:instrText xml:space="preserve"> ADDIN EN.CITE &lt;EndNote&gt;&lt;Cite AuthorYear="1"&gt;&lt;Author&gt;Sogard&lt;/Author&gt;&lt;Year&gt;2011&lt;/Year&gt;&lt;RecNum&gt;835&lt;/RecNum&gt;&lt;DisplayText&gt;Sogard (2011)&lt;/DisplayText&gt;&lt;record&gt;&lt;rec-number&gt;835&lt;/rec-number&gt;&lt;foreign-keys&gt;&lt;key app="EN" db-id="5wp0902f4ps0pievt9jpevac5p9esse05tdz" timestamp="1678382487"&gt;835&lt;/key&gt;&lt;/foreign-keys&gt;&lt;ref-type name="Journal Article"&gt;17&lt;/ref-type&gt;&lt;contributors&gt;&lt;authors&gt;&lt;author&gt;Sogard, Susan M&lt;/author&gt;&lt;/authors&gt;&lt;/contributors&gt;&lt;titles&gt;&lt;title&gt;Interannual variability in growth rates of early juvenile sablefish and the role of environmental factors&lt;/title&gt;&lt;secondary-title&gt;Bulletin of Marine Science&lt;/secondary-title&gt;&lt;/titles&gt;&lt;pages&gt;857-872&lt;/pages&gt;&lt;volume&gt;87&lt;/volume&gt;&lt;number&gt;4&lt;/number&gt;&lt;dates&gt;&lt;year&gt;2011&lt;/year&gt;&lt;/dates&gt;&lt;isbn&gt;0007-4977&lt;/isbn&gt;&lt;urls&gt;&lt;/urls&gt;&lt;electronic-resource-num&gt;10.5343/bms.2010.1045&lt;/electronic-resource-num&gt;&lt;/record&gt;&lt;/Cite&gt;&lt;/EndNote&gt;</w:instrText>
      </w:r>
      <w:r w:rsidR="00A17FC8">
        <w:rPr>
          <w:rFonts w:ascii="Times New Roman" w:eastAsia="Times New Roman" w:hAnsi="Times New Roman" w:cs="Times New Roman"/>
          <w:sz w:val="24"/>
          <w:szCs w:val="24"/>
        </w:rPr>
        <w:fldChar w:fldCharType="separate"/>
      </w:r>
      <w:r w:rsidR="00A17FC8">
        <w:rPr>
          <w:rFonts w:ascii="Times New Roman" w:eastAsia="Times New Roman" w:hAnsi="Times New Roman" w:cs="Times New Roman"/>
          <w:noProof/>
          <w:sz w:val="24"/>
          <w:szCs w:val="24"/>
        </w:rPr>
        <w:t>Sogard (2011)</w:t>
      </w:r>
      <w:r w:rsidR="00A17FC8">
        <w:rPr>
          <w:rFonts w:ascii="Times New Roman" w:eastAsia="Times New Roman" w:hAnsi="Times New Roman" w:cs="Times New Roman"/>
          <w:sz w:val="24"/>
          <w:szCs w:val="24"/>
        </w:rPr>
        <w:fldChar w:fldCharType="end"/>
      </w:r>
      <w:r w:rsidR="00A17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suggest</w:t>
      </w:r>
      <w:r w:rsidR="00362165">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that there may be a link between the timing of the onset of piscivory and their recruitment success, and the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in 2020 were more piscivorous than previous stud</w:t>
      </w:r>
      <w:r w:rsidR="0027628E">
        <w:rPr>
          <w:rFonts w:ascii="Times New Roman" w:eastAsia="Times New Roman" w:hAnsi="Times New Roman" w:cs="Times New Roman"/>
          <w:sz w:val="24"/>
          <w:szCs w:val="24"/>
        </w:rPr>
        <w:t xml:space="preserve">ies </w:t>
      </w:r>
      <w:r w:rsidR="005A336B">
        <w:rPr>
          <w:rFonts w:ascii="Times New Roman" w:eastAsia="Times New Roman" w:hAnsi="Times New Roman" w:cs="Times New Roman"/>
          <w:sz w:val="24"/>
          <w:szCs w:val="24"/>
        </w:rPr>
        <w:fldChar w:fldCharType="begin"/>
      </w:r>
      <w:r w:rsidR="005A336B">
        <w:rPr>
          <w:rFonts w:ascii="Times New Roman" w:eastAsia="Times New Roman" w:hAnsi="Times New Roman" w:cs="Times New Roman"/>
          <w:sz w:val="24"/>
          <w:szCs w:val="24"/>
        </w:rPr>
        <w:instrText xml:space="preserve"> ADDIN EN.CITE &lt;EndNote&gt;&lt;Cite&gt;&lt;Author&gt;Grover&lt;/Author&gt;&lt;Year&gt;1987&lt;/Year&gt;&lt;RecNum&gt;851&lt;/RecNum&gt;&lt;DisplayText&gt;(Grover and Olla 1987)&lt;/DisplayText&gt;&lt;record&gt;&lt;rec-number&gt;851&lt;/rec-number&gt;&lt;foreign-keys&gt;&lt;key app="EN" db-id="5wp0902f4ps0pievt9jpevac5p9esse05tdz" timestamp="1678384377"&gt;851&lt;/key&gt;&lt;/foreign-keys&gt;&lt;ref-type name="Journal Article"&gt;17&lt;/ref-type&gt;&lt;contributors&gt;&lt;authors&gt;&lt;author&gt;Grover, JJ&lt;/author&gt;&lt;author&gt;Olla, BORI L&lt;/author&gt;&lt;/authors&gt;&lt;/contributors&gt;&lt;titles&gt;&lt;title&gt;&lt;style face="normal" font="default" size="100%"&gt;Effects of an El Nino event on the food habits of larval sablefish, &lt;/style&gt;&lt;style face="italic" font="default" size="100%"&gt;Anoplopoma fimbria&lt;/style&gt;&lt;style face="normal" font="default" size="100%"&gt;, off Oregon and Washington&lt;/style&gt;&lt;/title&gt;&lt;secondary-title&gt;Fishery Bulletin&lt;/secondary-title&gt;&lt;/titles&gt;&lt;periodical&gt;&lt;full-title&gt;Fishery Bulletin&lt;/full-title&gt;&lt;abbr-1&gt;Fish. Bull.&lt;/abbr-1&gt;&lt;/periodical&gt;&lt;pages&gt;71-80&lt;/pages&gt;&lt;volume&gt;85&lt;/volume&gt;&lt;number&gt;1&lt;/number&gt;&lt;dates&gt;&lt;year&gt;1987&lt;/year&gt;&lt;/dates&gt;&lt;isbn&gt;0090-0656&lt;/isbn&gt;&lt;urls&gt;&lt;/urls&gt;&lt;/record&gt;&lt;/Cite&gt;&lt;/EndNote&gt;</w:instrText>
      </w:r>
      <w:r w:rsidR="005A336B">
        <w:rPr>
          <w:rFonts w:ascii="Times New Roman" w:eastAsia="Times New Roman" w:hAnsi="Times New Roman" w:cs="Times New Roman"/>
          <w:sz w:val="24"/>
          <w:szCs w:val="24"/>
        </w:rPr>
        <w:fldChar w:fldCharType="separate"/>
      </w:r>
      <w:r w:rsidR="005A336B">
        <w:rPr>
          <w:rFonts w:ascii="Times New Roman" w:eastAsia="Times New Roman" w:hAnsi="Times New Roman" w:cs="Times New Roman"/>
          <w:noProof/>
          <w:sz w:val="24"/>
          <w:szCs w:val="24"/>
        </w:rPr>
        <w:t>(Grover and Olla 1987)</w:t>
      </w:r>
      <w:r w:rsidR="005A336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We also identified a significant positive energy-size relationship between our smaller and larger juvenile </w:t>
      </w:r>
      <w:r w:rsidR="000627E2">
        <w:rPr>
          <w:rFonts w:ascii="Times New Roman" w:eastAsia="Times New Roman" w:hAnsi="Times New Roman" w:cs="Times New Roman"/>
          <w:sz w:val="24"/>
          <w:szCs w:val="24"/>
        </w:rPr>
        <w:t>Sablefish</w:t>
      </w:r>
      <w:r w:rsidR="005A336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may reflect increased foraging success as observed in </w:t>
      </w:r>
      <w:r w:rsidR="005A336B">
        <w:rPr>
          <w:rFonts w:ascii="Times New Roman" w:eastAsia="Times New Roman" w:hAnsi="Times New Roman" w:cs="Times New Roman"/>
          <w:sz w:val="24"/>
          <w:szCs w:val="24"/>
        </w:rPr>
        <w:fldChar w:fldCharType="begin"/>
      </w:r>
      <w:r w:rsidR="005A336B">
        <w:rPr>
          <w:rFonts w:ascii="Times New Roman" w:eastAsia="Times New Roman" w:hAnsi="Times New Roman" w:cs="Times New Roman"/>
          <w:sz w:val="24"/>
          <w:szCs w:val="24"/>
        </w:rPr>
        <w:instrText xml:space="preserve"> ADDIN EN.CITE &lt;EndNote&gt;&lt;Cite AuthorYear="1"&gt;&lt;Author&gt;Callahan&lt;/Author&gt;&lt;Year&gt;2021&lt;/Year&gt;&lt;RecNum&gt;874&lt;/RecNum&gt;&lt;DisplayText&gt;Callahan et al. (2021b)&lt;/DisplayText&gt;&lt;record&gt;&lt;rec-number&gt;874&lt;/rec-number&gt;&lt;foreign-keys&gt;&lt;key app="EN" db-id="5wp0902f4ps0pievt9jpevac5p9esse05tdz" timestamp="1678403656"&gt;874&lt;/key&gt;&lt;/foreign-keys&gt;&lt;ref-type name="Journal Article"&gt;17&lt;/ref-type&gt;&lt;contributors&gt;&lt;authors&gt;&lt;author&gt;Callahan, Matthew W&lt;/author&gt;&lt;author&gt;Beaudreau, Anne H&lt;/author&gt;&lt;author&gt;Heintz, Ron A&lt;/author&gt;&lt;author&gt;Mueter, Franz J&lt;/author&gt;&lt;author&gt;Rogers, Matthew C&lt;/author&gt;&lt;/authors&gt;&lt;/contributors&gt;&lt;titles&gt;&lt;title&gt;Temporal and Age‐Based Variation in Juvenile Sablefish Diet Composition and Quality: Inferences from Stomach Contents and Stable Isotopes&lt;/title&gt;&lt;secondary-title&gt;Marine and Coastal Fisheries&lt;/secondary-title&gt;&lt;/titles&gt;&lt;periodical&gt;&lt;full-title&gt;Marine and Coastal Fisheries&lt;/full-title&gt;&lt;abbr-1&gt;Mar. Coast. Fish.&lt;/abbr-1&gt;&lt;/periodical&gt;&lt;pages&gt;396-412&lt;/pages&gt;&lt;volume&gt;13&lt;/volume&gt;&lt;number&gt;4&lt;/number&gt;&lt;dates&gt;&lt;year&gt;2021&lt;/year&gt;&lt;/dates&gt;&lt;isbn&gt;1942-5120&lt;/isbn&gt;&lt;urls&gt;&lt;/urls&gt;&lt;electronic-resource-num&gt;10.1002/mcf2.10173&lt;/electronic-resource-num&gt;&lt;/record&gt;&lt;/Cite&gt;&lt;/EndNote&gt;</w:instrText>
      </w:r>
      <w:r w:rsidR="005A336B">
        <w:rPr>
          <w:rFonts w:ascii="Times New Roman" w:eastAsia="Times New Roman" w:hAnsi="Times New Roman" w:cs="Times New Roman"/>
          <w:sz w:val="24"/>
          <w:szCs w:val="24"/>
        </w:rPr>
        <w:fldChar w:fldCharType="separate"/>
      </w:r>
      <w:r w:rsidR="005A336B">
        <w:rPr>
          <w:rFonts w:ascii="Times New Roman" w:eastAsia="Times New Roman" w:hAnsi="Times New Roman" w:cs="Times New Roman"/>
          <w:noProof/>
          <w:sz w:val="24"/>
          <w:szCs w:val="24"/>
        </w:rPr>
        <w:t>Callahan et al. (2021b)</w:t>
      </w:r>
      <w:r w:rsidR="005A336B">
        <w:rPr>
          <w:rFonts w:ascii="Times New Roman" w:eastAsia="Times New Roman" w:hAnsi="Times New Roman" w:cs="Times New Roman"/>
          <w:sz w:val="24"/>
          <w:szCs w:val="24"/>
        </w:rPr>
        <w:fldChar w:fldCharType="end"/>
      </w:r>
      <w:r w:rsidR="00C02FF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C02FF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ur energy density values </w:t>
      </w:r>
      <w:r w:rsidR="0027628E">
        <w:rPr>
          <w:rFonts w:ascii="Times New Roman" w:eastAsia="Times New Roman" w:hAnsi="Times New Roman" w:cs="Times New Roman"/>
          <w:sz w:val="24"/>
          <w:szCs w:val="24"/>
        </w:rPr>
        <w:t>are similar to</w:t>
      </w:r>
      <w:r>
        <w:rPr>
          <w:rFonts w:ascii="Times New Roman" w:eastAsia="Times New Roman" w:hAnsi="Times New Roman" w:cs="Times New Roman"/>
          <w:sz w:val="24"/>
          <w:szCs w:val="24"/>
        </w:rPr>
        <w:t xml:space="preserve"> their values, </w:t>
      </w:r>
      <w:r>
        <w:rPr>
          <w:rFonts w:ascii="Times New Roman" w:eastAsia="Times New Roman" w:hAnsi="Times New Roman" w:cs="Times New Roman"/>
          <w:sz w:val="24"/>
          <w:szCs w:val="24"/>
        </w:rPr>
        <w:lastRenderedPageBreak/>
        <w:t xml:space="preserve">though higher than those of </w:t>
      </w:r>
      <w:r w:rsidR="005D54EC">
        <w:rPr>
          <w:rFonts w:ascii="Times New Roman" w:eastAsia="Times New Roman" w:hAnsi="Times New Roman" w:cs="Times New Roman"/>
          <w:sz w:val="24"/>
          <w:szCs w:val="24"/>
        </w:rPr>
        <w:fldChar w:fldCharType="begin"/>
      </w:r>
      <w:r w:rsidR="005D54EC">
        <w:rPr>
          <w:rFonts w:ascii="Times New Roman" w:eastAsia="Times New Roman" w:hAnsi="Times New Roman" w:cs="Times New Roman"/>
          <w:sz w:val="24"/>
          <w:szCs w:val="24"/>
        </w:rPr>
        <w:instrText xml:space="preserve"> ADDIN EN.CITE &lt;EndNote&gt;&lt;Cite AuthorYear="1"&gt;&lt;Author&gt;Van Pelt&lt;/Author&gt;&lt;Year&gt;1997&lt;/Year&gt;&lt;RecNum&gt;893&lt;/RecNum&gt;&lt;DisplayText&gt;Van Pelt et al. (1997)&lt;/DisplayText&gt;&lt;record&gt;&lt;rec-number&gt;893&lt;/rec-number&gt;&lt;foreign-keys&gt;&lt;key app="EN" db-id="5wp0902f4ps0pievt9jpevac5p9esse05tdz" timestamp="1686600973"&gt;893&lt;/key&gt;&lt;/foreign-keys&gt;&lt;ref-type name="Journal Article"&gt;17&lt;/ref-type&gt;&lt;contributors&gt;&lt;authors&gt;&lt;author&gt;Van Pelt, Thomas I&lt;/author&gt;&lt;author&gt;Piatt, John F&lt;/author&gt;&lt;author&gt;Lance, Brain K&lt;/author&gt;&lt;author&gt;Roby, Daniel D&lt;/author&gt;&lt;/authors&gt;&lt;/contributors&gt;&lt;titles&gt;&lt;title&gt;Proximate composition and energy density of some North Pacific forage fishes&lt;/title&gt;&lt;secondary-title&gt;Comparative Biochemistry and Physiology Part A: Physiology&lt;/secondary-title&gt;&lt;/titles&gt;&lt;periodical&gt;&lt;full-title&gt;Comparative Biochemistry and Physiology Part A: Physiology&lt;/full-title&gt;&lt;/periodical&gt;&lt;pages&gt;1393-1398&lt;/pages&gt;&lt;volume&gt;118&lt;/volume&gt;&lt;number&gt;4&lt;/number&gt;&lt;dates&gt;&lt;year&gt;1997&lt;/year&gt;&lt;/dates&gt;&lt;isbn&gt;0300-9629&lt;/isbn&gt;&lt;urls&gt;&lt;/urls&gt;&lt;/record&gt;&lt;/Cite&gt;&lt;/EndNote&gt;</w:instrText>
      </w:r>
      <w:r w:rsidR="005D54EC">
        <w:rPr>
          <w:rFonts w:ascii="Times New Roman" w:eastAsia="Times New Roman" w:hAnsi="Times New Roman" w:cs="Times New Roman"/>
          <w:sz w:val="24"/>
          <w:szCs w:val="24"/>
        </w:rPr>
        <w:fldChar w:fldCharType="separate"/>
      </w:r>
      <w:r w:rsidR="005D54EC">
        <w:rPr>
          <w:rFonts w:ascii="Times New Roman" w:eastAsia="Times New Roman" w:hAnsi="Times New Roman" w:cs="Times New Roman"/>
          <w:noProof/>
          <w:sz w:val="24"/>
          <w:szCs w:val="24"/>
        </w:rPr>
        <w:t>Van Pelt et al. (1997)</w:t>
      </w:r>
      <w:r w:rsidR="005D54EC">
        <w:rPr>
          <w:rFonts w:ascii="Times New Roman" w:eastAsia="Times New Roman" w:hAnsi="Times New Roman" w:cs="Times New Roman"/>
          <w:sz w:val="24"/>
          <w:szCs w:val="24"/>
        </w:rPr>
        <w:fldChar w:fldCharType="end"/>
      </w:r>
      <w:r w:rsidR="0027628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were </w:t>
      </w:r>
      <w:r w:rsidR="00362165">
        <w:rPr>
          <w:rFonts w:ascii="Times New Roman" w:eastAsia="Times New Roman" w:hAnsi="Times New Roman" w:cs="Times New Roman"/>
          <w:sz w:val="24"/>
          <w:szCs w:val="24"/>
        </w:rPr>
        <w:t xml:space="preserve">indirectly </w:t>
      </w:r>
      <w:r>
        <w:rPr>
          <w:rFonts w:ascii="Times New Roman" w:eastAsia="Times New Roman" w:hAnsi="Times New Roman" w:cs="Times New Roman"/>
          <w:sz w:val="24"/>
          <w:szCs w:val="24"/>
        </w:rPr>
        <w:t xml:space="preserve">derived from proximate composition </w:t>
      </w:r>
      <w:r w:rsidR="00362165">
        <w:rPr>
          <w:rFonts w:ascii="Times New Roman" w:eastAsia="Times New Roman" w:hAnsi="Times New Roman" w:cs="Times New Roman"/>
          <w:sz w:val="24"/>
          <w:szCs w:val="24"/>
        </w:rPr>
        <w:t xml:space="preserve">rather than </w:t>
      </w:r>
      <w:r>
        <w:rPr>
          <w:rFonts w:ascii="Times New Roman" w:eastAsia="Times New Roman" w:hAnsi="Times New Roman" w:cs="Times New Roman"/>
          <w:sz w:val="24"/>
          <w:szCs w:val="24"/>
        </w:rPr>
        <w:t>bomb calorimetry.</w:t>
      </w:r>
    </w:p>
    <w:p w:rsidR="00607A3D"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temperature can </w:t>
      </w:r>
      <w:r w:rsidR="0027628E">
        <w:rPr>
          <w:rFonts w:ascii="Times New Roman" w:eastAsia="Times New Roman" w:hAnsi="Times New Roman" w:cs="Times New Roman"/>
          <w:sz w:val="24"/>
          <w:szCs w:val="24"/>
        </w:rPr>
        <w:t>affect</w:t>
      </w:r>
      <w:r>
        <w:rPr>
          <w:rFonts w:ascii="Times New Roman" w:eastAsia="Times New Roman" w:hAnsi="Times New Roman" w:cs="Times New Roman"/>
          <w:sz w:val="24"/>
          <w:szCs w:val="24"/>
        </w:rPr>
        <w:t xml:space="preserve"> feeding behavior and </w:t>
      </w:r>
      <w:r w:rsidR="0027628E">
        <w:rPr>
          <w:rFonts w:ascii="Times New Roman" w:eastAsia="Times New Roman" w:hAnsi="Times New Roman" w:cs="Times New Roman"/>
          <w:sz w:val="24"/>
          <w:szCs w:val="24"/>
        </w:rPr>
        <w:t xml:space="preserve">intake amount, but also how </w:t>
      </w:r>
      <w:r>
        <w:rPr>
          <w:rFonts w:ascii="Times New Roman" w:eastAsia="Times New Roman" w:hAnsi="Times New Roman" w:cs="Times New Roman"/>
          <w:sz w:val="24"/>
          <w:szCs w:val="24"/>
        </w:rPr>
        <w:t>food is digested and absorbed</w:t>
      </w:r>
      <w:r w:rsidR="0027628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how much energy is allocated toward</w:t>
      </w:r>
      <w:r w:rsidR="0027628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activity and growth </w:t>
      </w:r>
      <w:r w:rsidR="004F764C">
        <w:rPr>
          <w:rFonts w:ascii="Times New Roman" w:eastAsia="Times New Roman" w:hAnsi="Times New Roman" w:cs="Times New Roman"/>
          <w:sz w:val="24"/>
          <w:szCs w:val="24"/>
        </w:rPr>
        <w:fldChar w:fldCharType="begin"/>
      </w:r>
      <w:r w:rsidR="004F764C">
        <w:rPr>
          <w:rFonts w:ascii="Times New Roman" w:eastAsia="Times New Roman" w:hAnsi="Times New Roman" w:cs="Times New Roman"/>
          <w:sz w:val="24"/>
          <w:szCs w:val="24"/>
        </w:rPr>
        <w:instrText xml:space="preserve"> ADDIN EN.CITE &lt;EndNote&gt;&lt;Cite&gt;&lt;Author&gt;Volkoff&lt;/Author&gt;&lt;Year&gt;2020&lt;/Year&gt;&lt;RecNum&gt;877&lt;/RecNum&gt;&lt;DisplayText&gt;(Volkoff and Rønnestad 2020)&lt;/DisplayText&gt;&lt;record&gt;&lt;rec-number&gt;877&lt;/rec-number&gt;&lt;foreign-keys&gt;&lt;key app="EN" db-id="5wp0902f4ps0pievt9jpevac5p9esse05tdz" timestamp="1678403848"&gt;877&lt;/key&gt;&lt;/foreign-keys&gt;&lt;ref-type name="Journal Article"&gt;17&lt;/ref-type&gt;&lt;contributors&gt;&lt;authors&gt;&lt;author&gt;Volkoff, Helene&lt;/author&gt;&lt;author&gt;Rønnestad, Ivar&lt;/author&gt;&lt;/authors&gt;&lt;/contributors&gt;&lt;titles&gt;&lt;title&gt;Effects of temperature on feeding and digestive processes in fish&lt;/title&gt;&lt;secondary-title&gt;Temperature&lt;/secondary-title&gt;&lt;/titles&gt;&lt;periodical&gt;&lt;full-title&gt;Temperature&lt;/full-title&gt;&lt;/periodical&gt;&lt;pages&gt;307-320&lt;/pages&gt;&lt;volume&gt;7&lt;/volume&gt;&lt;number&gt;4&lt;/number&gt;&lt;dates&gt;&lt;year&gt;2020&lt;/year&gt;&lt;/dates&gt;&lt;isbn&gt;2332-8940&lt;/isbn&gt;&lt;urls&gt;&lt;/urls&gt;&lt;electronic-resource-num&gt;10.1080/23328940.2020.1765950&lt;/electronic-resource-num&gt;&lt;/record&gt;&lt;/Cite&gt;&lt;/EndNote&gt;</w:instrText>
      </w:r>
      <w:r w:rsidR="004F764C">
        <w:rPr>
          <w:rFonts w:ascii="Times New Roman" w:eastAsia="Times New Roman" w:hAnsi="Times New Roman" w:cs="Times New Roman"/>
          <w:sz w:val="24"/>
          <w:szCs w:val="24"/>
        </w:rPr>
        <w:fldChar w:fldCharType="separate"/>
      </w:r>
      <w:r w:rsidR="004F764C">
        <w:rPr>
          <w:rFonts w:ascii="Times New Roman" w:eastAsia="Times New Roman" w:hAnsi="Times New Roman" w:cs="Times New Roman"/>
          <w:noProof/>
          <w:sz w:val="24"/>
          <w:szCs w:val="24"/>
        </w:rPr>
        <w:t>(Volkoff and Rønnestad 2020)</w:t>
      </w:r>
      <w:r w:rsidR="004F764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27628E">
        <w:rPr>
          <w:rFonts w:ascii="Times New Roman" w:eastAsia="Times New Roman" w:hAnsi="Times New Roman" w:cs="Times New Roman"/>
          <w:sz w:val="24"/>
          <w:szCs w:val="24"/>
        </w:rPr>
        <w:t>Stomach</w:t>
      </w:r>
      <w:r>
        <w:rPr>
          <w:rFonts w:ascii="Times New Roman" w:eastAsia="Times New Roman" w:hAnsi="Times New Roman" w:cs="Times New Roman"/>
          <w:sz w:val="24"/>
          <w:szCs w:val="24"/>
        </w:rPr>
        <w:t xml:space="preserve"> fullness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was on average many times higher than both subyearling and 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and approximately 30% higher than </w:t>
      </w:r>
      <w:r w:rsidR="000627E2">
        <w:rPr>
          <w:rFonts w:ascii="Times New Roman" w:eastAsia="Times New Roman" w:hAnsi="Times New Roman" w:cs="Times New Roman"/>
          <w:sz w:val="24"/>
          <w:szCs w:val="24"/>
        </w:rPr>
        <w:t>Coho Salmon</w:t>
      </w:r>
      <w:r>
        <w:rPr>
          <w:rFonts w:ascii="Times New Roman" w:eastAsia="Times New Roman" w:hAnsi="Times New Roman" w:cs="Times New Roman"/>
          <w:sz w:val="24"/>
          <w:szCs w:val="24"/>
        </w:rPr>
        <w:t xml:space="preserve"> in 2020. Warmer temperatures can lead to increased feeding rates and larger meal sizes, as well as faster rates of digestion and absorption</w:t>
      </w:r>
      <w:r w:rsidR="005B332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vary between species </w:t>
      </w:r>
      <w:r w:rsidR="004F764C">
        <w:rPr>
          <w:rFonts w:ascii="Times New Roman" w:eastAsia="Times New Roman" w:hAnsi="Times New Roman" w:cs="Times New Roman"/>
          <w:sz w:val="24"/>
          <w:szCs w:val="24"/>
        </w:rPr>
        <w:fldChar w:fldCharType="begin"/>
      </w:r>
      <w:r w:rsidR="004F764C">
        <w:rPr>
          <w:rFonts w:ascii="Times New Roman" w:eastAsia="Times New Roman" w:hAnsi="Times New Roman" w:cs="Times New Roman"/>
          <w:sz w:val="24"/>
          <w:szCs w:val="24"/>
        </w:rPr>
        <w:instrText xml:space="preserve"> ADDIN EN.CITE &lt;EndNote&gt;&lt;Cite&gt;&lt;Author&gt;Volkoff&lt;/Author&gt;&lt;Year&gt;2020&lt;/Year&gt;&lt;RecNum&gt;877&lt;/RecNum&gt;&lt;DisplayText&gt;(Volkoff and Rønnestad 2020)&lt;/DisplayText&gt;&lt;record&gt;&lt;rec-number&gt;877&lt;/rec-number&gt;&lt;foreign-keys&gt;&lt;key app="EN" db-id="5wp0902f4ps0pievt9jpevac5p9esse05tdz" timestamp="1678403848"&gt;877&lt;/key&gt;&lt;/foreign-keys&gt;&lt;ref-type name="Journal Article"&gt;17&lt;/ref-type&gt;&lt;contributors&gt;&lt;authors&gt;&lt;author&gt;Volkoff, Helene&lt;/author&gt;&lt;author&gt;Rønnestad, Ivar&lt;/author&gt;&lt;/authors&gt;&lt;/contributors&gt;&lt;titles&gt;&lt;title&gt;Effects of temperature on feeding and digestive processes in fish&lt;/title&gt;&lt;secondary-title&gt;Temperature&lt;/secondary-title&gt;&lt;/titles&gt;&lt;periodical&gt;&lt;full-title&gt;Temperature&lt;/full-title&gt;&lt;/periodical&gt;&lt;pages&gt;307-320&lt;/pages&gt;&lt;volume&gt;7&lt;/volume&gt;&lt;number&gt;4&lt;/number&gt;&lt;dates&gt;&lt;year&gt;2020&lt;/year&gt;&lt;/dates&gt;&lt;isbn&gt;2332-8940&lt;/isbn&gt;&lt;urls&gt;&lt;/urls&gt;&lt;electronic-resource-num&gt;10.1080/23328940.2020.1765950&lt;/electronic-resource-num&gt;&lt;/record&gt;&lt;/Cite&gt;&lt;/EndNote&gt;</w:instrText>
      </w:r>
      <w:r w:rsidR="004F764C">
        <w:rPr>
          <w:rFonts w:ascii="Times New Roman" w:eastAsia="Times New Roman" w:hAnsi="Times New Roman" w:cs="Times New Roman"/>
          <w:sz w:val="24"/>
          <w:szCs w:val="24"/>
        </w:rPr>
        <w:fldChar w:fldCharType="separate"/>
      </w:r>
      <w:r w:rsidR="004F764C">
        <w:rPr>
          <w:rFonts w:ascii="Times New Roman" w:eastAsia="Times New Roman" w:hAnsi="Times New Roman" w:cs="Times New Roman"/>
          <w:noProof/>
          <w:sz w:val="24"/>
          <w:szCs w:val="24"/>
        </w:rPr>
        <w:t>(Volkoff and Rønnestad 2020)</w:t>
      </w:r>
      <w:r w:rsidR="004F764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5B332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almon had higher stomach fullness when they were not feeding with co-located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This may have occurred for several reasons</w:t>
      </w:r>
      <w:r w:rsidR="005B332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such as uneven prey distribution, or possibly feeding suppression of salmon in the presence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Stomach fullness of subyearling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has </w:t>
      </w:r>
      <w:r w:rsidR="00362165">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been shown to be significantly less in the presence of high biomasses of the </w:t>
      </w:r>
      <w:r w:rsidR="00E47FCA">
        <w:rPr>
          <w:rFonts w:ascii="Times New Roman" w:eastAsia="Times New Roman" w:hAnsi="Times New Roman" w:cs="Times New Roman"/>
          <w:sz w:val="24"/>
          <w:szCs w:val="24"/>
        </w:rPr>
        <w:t>Pacific Sea N</w:t>
      </w:r>
      <w:r>
        <w:rPr>
          <w:rFonts w:ascii="Times New Roman" w:eastAsia="Times New Roman" w:hAnsi="Times New Roman" w:cs="Times New Roman"/>
          <w:sz w:val="24"/>
          <w:szCs w:val="24"/>
        </w:rPr>
        <w:t xml:space="preserve">ettle jellyfish </w:t>
      </w:r>
      <w:r w:rsidR="004F764C">
        <w:rPr>
          <w:rFonts w:ascii="Times New Roman" w:eastAsia="Times New Roman" w:hAnsi="Times New Roman" w:cs="Times New Roman"/>
          <w:sz w:val="24"/>
          <w:szCs w:val="24"/>
        </w:rPr>
        <w:fldChar w:fldCharType="begin"/>
      </w:r>
      <w:r w:rsidR="004F764C">
        <w:rPr>
          <w:rFonts w:ascii="Times New Roman" w:eastAsia="Times New Roman" w:hAnsi="Times New Roman" w:cs="Times New Roman"/>
          <w:sz w:val="24"/>
          <w:szCs w:val="24"/>
        </w:rPr>
        <w:instrText xml:space="preserve"> ADDIN EN.CITE &lt;EndNote&gt;&lt;Cite&gt;&lt;Author&gt;Ruzicka&lt;/Author&gt;&lt;Year&gt;2016&lt;/Year&gt;&lt;RecNum&gt;831&lt;/RecNum&gt;&lt;Prefix&gt;Chyrsaora fuscescens`; &lt;/Prefix&gt;&lt;DisplayText&gt;(Chyrsaora fuscescens; Ruzicka et al. 2016)&lt;/DisplayText&gt;&lt;record&gt;&lt;rec-number&gt;831&lt;/rec-number&gt;&lt;foreign-keys&gt;&lt;key app="EN" db-id="5wp0902f4ps0pievt9jpevac5p9esse05tdz" timestamp="1678382141"&gt;831&lt;/key&gt;&lt;/foreign-keys&gt;&lt;ref-type name="Journal Article"&gt;17&lt;/ref-type&gt;&lt;contributors&gt;&lt;authors&gt;&lt;author&gt;Ruzicka, James J.&lt;/author&gt;&lt;author&gt;Daly, Elizabeth A.&lt;/author&gt;&lt;author&gt;Brodeur, Richard D.&lt;/author&gt;&lt;/authors&gt;&lt;/contributors&gt;&lt;titles&gt;&lt;title&gt;Evidence that summer jellyfish blooms impact Pacific Northwest salmon production&lt;/title&gt;&lt;secondary-title&gt;Ecosphere&lt;/secondary-title&gt;&lt;/titles&gt;&lt;periodical&gt;&lt;full-title&gt;Ecosphere&lt;/full-title&gt;&lt;/periodical&gt;&lt;pages&gt;n/a-n/a&lt;/pages&gt;&lt;volume&gt;7&lt;/volume&gt;&lt;number&gt;4&lt;/number&gt;&lt;keywords&gt;&lt;keyword&gt;Chinook salmon&lt;/keyword&gt;&lt;keyword&gt;Chrysaora fuscescens&lt;/keyword&gt;&lt;keyword&gt;coho salmon&lt;/keyword&gt;&lt;keyword&gt;Columbia River&lt;/keyword&gt;&lt;keyword&gt;competition&lt;/keyword&gt;&lt;keyword&gt;ecosystem model&lt;/keyword&gt;&lt;keyword&gt;food web&lt;/keyword&gt;&lt;keyword&gt;jellyfish&lt;/keyword&gt;&lt;keyword&gt;Northern California Current&lt;/keyword&gt;&lt;keyword&gt;Oncorhynchus kisutch&lt;/keyword&gt;&lt;keyword&gt;Oncorhynchus tshawytscha&lt;/keyword&gt;&lt;keyword&gt;sea nettles&lt;/keyword&gt;&lt;/keywords&gt;&lt;dates&gt;&lt;year&gt;2016&lt;/year&gt;&lt;/dates&gt;&lt;isbn&gt;2150-8925&lt;/isbn&gt;&lt;urls&gt;&lt;related-urls&gt;&lt;url&gt;http://dx.doi.org/10.1002/ecs2.1324&lt;/url&gt;&lt;/related-urls&gt;&lt;/urls&gt;&lt;custom7&gt;e01324&lt;/custom7&gt;&lt;electronic-resource-num&gt;10.1002/ecs2.1324&lt;/electronic-resource-num&gt;&lt;/record&gt;&lt;/Cite&gt;&lt;/EndNote&gt;</w:instrText>
      </w:r>
      <w:r w:rsidR="004F764C">
        <w:rPr>
          <w:rFonts w:ascii="Times New Roman" w:eastAsia="Times New Roman" w:hAnsi="Times New Roman" w:cs="Times New Roman"/>
          <w:sz w:val="24"/>
          <w:szCs w:val="24"/>
        </w:rPr>
        <w:fldChar w:fldCharType="separate"/>
      </w:r>
      <w:r w:rsidR="004F764C">
        <w:rPr>
          <w:rFonts w:ascii="Times New Roman" w:eastAsia="Times New Roman" w:hAnsi="Times New Roman" w:cs="Times New Roman"/>
          <w:noProof/>
          <w:sz w:val="24"/>
          <w:szCs w:val="24"/>
        </w:rPr>
        <w:t>(</w:t>
      </w:r>
      <w:r w:rsidR="004F764C" w:rsidRPr="004F764C">
        <w:rPr>
          <w:rFonts w:ascii="Times New Roman" w:eastAsia="Times New Roman" w:hAnsi="Times New Roman" w:cs="Times New Roman"/>
          <w:i/>
          <w:noProof/>
          <w:sz w:val="24"/>
          <w:szCs w:val="24"/>
        </w:rPr>
        <w:t>Chyrsaora fuscescens</w:t>
      </w:r>
      <w:r w:rsidR="004F764C">
        <w:rPr>
          <w:rFonts w:ascii="Times New Roman" w:eastAsia="Times New Roman" w:hAnsi="Times New Roman" w:cs="Times New Roman"/>
          <w:noProof/>
          <w:sz w:val="24"/>
          <w:szCs w:val="24"/>
        </w:rPr>
        <w:t>; Ruzicka et al. 2016)</w:t>
      </w:r>
      <w:r w:rsidR="004F764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extremely high stomach fullness of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observed during our study, which documented that 7% of the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consumed &gt;10% of their body weight in food, has also been observed while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fed in </w:t>
      </w:r>
      <w:r w:rsidR="00362165">
        <w:rPr>
          <w:rFonts w:ascii="Times New Roman" w:eastAsia="Times New Roman" w:hAnsi="Times New Roman" w:cs="Times New Roman"/>
          <w:sz w:val="24"/>
          <w:szCs w:val="24"/>
        </w:rPr>
        <w:t>southeast Alaska</w:t>
      </w:r>
      <w:r>
        <w:rPr>
          <w:rFonts w:ascii="Times New Roman" w:eastAsia="Times New Roman" w:hAnsi="Times New Roman" w:cs="Times New Roman"/>
          <w:sz w:val="24"/>
          <w:szCs w:val="24"/>
        </w:rPr>
        <w:t xml:space="preserve"> </w:t>
      </w:r>
      <w:r w:rsidR="00D54349">
        <w:rPr>
          <w:rFonts w:ascii="Times New Roman" w:eastAsia="Times New Roman" w:hAnsi="Times New Roman" w:cs="Times New Roman"/>
          <w:sz w:val="24"/>
          <w:szCs w:val="24"/>
        </w:rPr>
        <w:fldChar w:fldCharType="begin"/>
      </w:r>
      <w:r w:rsidR="00D54349">
        <w:rPr>
          <w:rFonts w:ascii="Times New Roman" w:eastAsia="Times New Roman" w:hAnsi="Times New Roman" w:cs="Times New Roman"/>
          <w:sz w:val="24"/>
          <w:szCs w:val="24"/>
        </w:rPr>
        <w:instrText xml:space="preserve"> ADDIN EN.CITE &lt;EndNote&gt;&lt;Cite&gt;&lt;Author&gt;Sturdevant&lt;/Author&gt;&lt;Year&gt;2009&lt;/Year&gt;&lt;RecNum&gt;871&lt;/RecNum&gt;&lt;DisplayText&gt;(Sturdevant et al. 2009)&lt;/DisplayText&gt;&lt;record&gt;&lt;rec-number&gt;871&lt;/rec-number&gt;&lt;foreign-keys&gt;&lt;key app="EN" db-id="5wp0902f4ps0pievt9jpevac5p9esse05tdz" timestamp="1678403343"&gt;871&lt;/key&gt;&lt;/foreign-keys&gt;&lt;ref-type name="Journal Article"&gt;17&lt;/ref-type&gt;&lt;contributors&gt;&lt;authors&gt;&lt;author&gt;Sturdevant, MV&lt;/author&gt;&lt;author&gt;Sigler, MF&lt;/author&gt;&lt;author&gt;Orsi, JA&lt;/author&gt;&lt;/authors&gt;&lt;/contributors&gt;&lt;titles&gt;&lt;title&gt;Sablefish predation on juvenile Pacific salmon in the coastal marine waters of Southeast Alaska in 1999&lt;/title&gt;&lt;secondary-title&gt;Transactions of the American Fisheries Society&lt;/secondary-title&gt;&lt;/titles&gt;&lt;periodical&gt;&lt;full-title&gt;Transactions of the American Fisheries Society&lt;/full-title&gt;&lt;abbr-1&gt;Trans. Am. Fish. Soc.&lt;/abbr-1&gt;&lt;/periodical&gt;&lt;pages&gt;675-691&lt;/pages&gt;&lt;volume&gt;138&lt;/volume&gt;&lt;number&gt;3&lt;/number&gt;&lt;dates&gt;&lt;year&gt;2009&lt;/year&gt;&lt;/dates&gt;&lt;isbn&gt;0002-8487&lt;/isbn&gt;&lt;urls&gt;&lt;/urls&gt;&lt;electronic-resource-num&gt;10.1577/T08-157.1&lt;/electronic-resource-num&gt;&lt;/record&gt;&lt;/Cite&gt;&lt;/EndNote&gt;</w:instrText>
      </w:r>
      <w:r w:rsidR="00D54349">
        <w:rPr>
          <w:rFonts w:ascii="Times New Roman" w:eastAsia="Times New Roman" w:hAnsi="Times New Roman" w:cs="Times New Roman"/>
          <w:sz w:val="24"/>
          <w:szCs w:val="24"/>
        </w:rPr>
        <w:fldChar w:fldCharType="separate"/>
      </w:r>
      <w:r w:rsidR="00D54349">
        <w:rPr>
          <w:rFonts w:ascii="Times New Roman" w:eastAsia="Times New Roman" w:hAnsi="Times New Roman" w:cs="Times New Roman"/>
          <w:noProof/>
          <w:sz w:val="24"/>
          <w:szCs w:val="24"/>
        </w:rPr>
        <w:t>(Sturdevant et al. 2009)</w:t>
      </w:r>
      <w:r w:rsidR="00D5434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our </w:t>
      </w:r>
      <w:r w:rsidR="0027628E">
        <w:rPr>
          <w:rFonts w:ascii="Times New Roman" w:eastAsia="Times New Roman" w:hAnsi="Times New Roman" w:cs="Times New Roman"/>
          <w:sz w:val="24"/>
          <w:szCs w:val="24"/>
        </w:rPr>
        <w:t xml:space="preserve">diet </w:t>
      </w:r>
      <w:r w:rsidR="00E47FCA">
        <w:rPr>
          <w:rFonts w:ascii="Times New Roman" w:eastAsia="Times New Roman" w:hAnsi="Times New Roman" w:cs="Times New Roman"/>
          <w:sz w:val="24"/>
          <w:szCs w:val="24"/>
        </w:rPr>
        <w:t>time series of juvenile S</w:t>
      </w:r>
      <w:r>
        <w:rPr>
          <w:rFonts w:ascii="Times New Roman" w:eastAsia="Times New Roman" w:hAnsi="Times New Roman" w:cs="Times New Roman"/>
          <w:sz w:val="24"/>
          <w:szCs w:val="24"/>
        </w:rPr>
        <w:t>teelhead (</w:t>
      </w:r>
      <w:proofErr w:type="spellStart"/>
      <w:r>
        <w:rPr>
          <w:rFonts w:ascii="Times New Roman" w:eastAsia="Times New Roman" w:hAnsi="Times New Roman" w:cs="Times New Roman"/>
          <w:i/>
          <w:color w:val="202124"/>
          <w:sz w:val="24"/>
          <w:szCs w:val="24"/>
          <w:highlight w:val="white"/>
        </w:rPr>
        <w:t>Oncorhynchus</w:t>
      </w:r>
      <w:proofErr w:type="spellEnd"/>
      <w:r>
        <w:rPr>
          <w:rFonts w:ascii="Times New Roman" w:eastAsia="Times New Roman" w:hAnsi="Times New Roman" w:cs="Times New Roman"/>
          <w:i/>
          <w:color w:val="202124"/>
          <w:sz w:val="24"/>
          <w:szCs w:val="24"/>
          <w:highlight w:val="white"/>
        </w:rPr>
        <w:t xml:space="preserve"> mykiss</w:t>
      </w:r>
      <w:r>
        <w:rPr>
          <w:rFonts w:ascii="Times New Roman" w:eastAsia="Times New Roman" w:hAnsi="Times New Roman" w:cs="Times New Roman"/>
          <w:color w:val="202124"/>
          <w:sz w:val="24"/>
          <w:szCs w:val="24"/>
          <w:highlight w:val="white"/>
        </w:rPr>
        <w:t>)</w:t>
      </w:r>
      <w:r w:rsidR="005B3322">
        <w:rPr>
          <w:rFonts w:ascii="Times New Roman" w:eastAsia="Times New Roman" w:hAnsi="Times New Roman" w:cs="Times New Roman"/>
          <w:color w:val="202124"/>
          <w:sz w:val="24"/>
          <w:szCs w:val="24"/>
          <w:highlight w:val="white"/>
        </w:rPr>
        <w:t>,</w:t>
      </w:r>
      <w:r>
        <w:rPr>
          <w:rFonts w:ascii="Roboto" w:eastAsia="Roboto" w:hAnsi="Roboto" w:cs="Roboto"/>
          <w:color w:val="202124"/>
          <w:sz w:val="21"/>
          <w:szCs w:val="21"/>
          <w:highlight w:val="white"/>
        </w:rPr>
        <w:t xml:space="preserve"> </w:t>
      </w:r>
      <w:r w:rsidR="000627E2">
        <w:rPr>
          <w:rFonts w:ascii="Times New Roman" w:eastAsia="Times New Roman" w:hAnsi="Times New Roman" w:cs="Times New Roman"/>
          <w:sz w:val="24"/>
          <w:szCs w:val="24"/>
        </w:rPr>
        <w:t>Coho</w:t>
      </w:r>
      <w:r w:rsidR="005B332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diets, with over 16,000 stomachs analyzed, just 0.03% had stomach fullness &gt; 10% </w:t>
      </w:r>
      <w:r w:rsidR="00417D39">
        <w:rPr>
          <w:rFonts w:ascii="Times New Roman" w:eastAsia="Times New Roman" w:hAnsi="Times New Roman" w:cs="Times New Roman"/>
          <w:sz w:val="24"/>
          <w:szCs w:val="24"/>
        </w:rPr>
        <w:fldChar w:fldCharType="begin"/>
      </w:r>
      <w:r w:rsidR="00417D39">
        <w:rPr>
          <w:rFonts w:ascii="Times New Roman" w:eastAsia="Times New Roman" w:hAnsi="Times New Roman" w:cs="Times New Roman"/>
          <w:sz w:val="24"/>
          <w:szCs w:val="24"/>
        </w:rPr>
        <w:instrText xml:space="preserve"> ADDIN EN.CITE &lt;EndNote&gt;&lt;Cite ExcludeYear="1"&gt;&lt;Author&gt;Bizzarro&lt;/Author&gt;&lt;Year&gt;NOAA Southwest Fisheries Science Center: United States. 2023&lt;/Year&gt;&lt;RecNum&gt;896&lt;/RecNum&gt;&lt;Suffix&gt; 2023&lt;/Suffix&gt;&lt;DisplayText&gt;(Bizzarro et al. 2023)&lt;/DisplayText&gt;&lt;record&gt;&lt;rec-number&gt;896&lt;/rec-number&gt;&lt;foreign-keys&gt;&lt;key app="EN" db-id="5wp0902f4ps0pievt9jpevac5p9esse05tdz" timestamp="1686612465"&gt;896&lt;/key&gt;&lt;/foreign-keys&gt;&lt;ref-type name="Dataset"&gt;59&lt;/ref-type&gt;&lt;contributors&gt;&lt;authors&gt;&lt;author&gt;Bizzarro, J.&lt;/author&gt;&lt;author&gt;Dewitt, L.&lt;/author&gt;&lt;author&gt;Wells, B.&lt;/author&gt;&lt;author&gt;Curtis, A.&lt;/author&gt;&lt;author&gt;Santora, J.&lt;/author&gt;&lt;author&gt;Field, J.&lt;/author&gt;&lt;/authors&gt;&lt;/contributors&gt;&lt;titles&gt;&lt;title&gt;California Current Trophic Database (CCTD). Marine Data Archive&lt;/title&gt;&lt;/titles&gt;&lt;dates&gt;&lt;year&gt;NOAA Southwest Fisheries Science Center: United States. 2023&lt;/year&gt;&lt;/dates&gt;&lt;urls&gt;&lt;related-urls&gt;&lt;url&gt;https://oceanview.pfeg.noaa.gov/erddap/search/index.html?page=1&amp;amp;itemsPerPage=1000&amp;amp;searchFor=SWFSC-CCTD&lt;/url&gt;&lt;/related-urls&gt;&lt;/urls&gt;&lt;electronic-resource-num&gt;10.14284/597&lt;/electronic-resource-num&gt;&lt;/record&gt;&lt;/Cite&gt;&lt;/EndNote&gt;</w:instrText>
      </w:r>
      <w:r w:rsidR="00417D39">
        <w:rPr>
          <w:rFonts w:ascii="Times New Roman" w:eastAsia="Times New Roman" w:hAnsi="Times New Roman" w:cs="Times New Roman"/>
          <w:sz w:val="24"/>
          <w:szCs w:val="24"/>
        </w:rPr>
        <w:fldChar w:fldCharType="separate"/>
      </w:r>
      <w:r w:rsidR="00417D39">
        <w:rPr>
          <w:rFonts w:ascii="Times New Roman" w:eastAsia="Times New Roman" w:hAnsi="Times New Roman" w:cs="Times New Roman"/>
          <w:noProof/>
          <w:sz w:val="24"/>
          <w:szCs w:val="24"/>
        </w:rPr>
        <w:t>(Bizzarro et al. 2023)</w:t>
      </w:r>
      <w:r w:rsidR="00417D3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rsidR="00A15B5A"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both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and salmon have the capacity to grow faster at warmer temperatures (up to ar</w:t>
      </w:r>
      <w:r w:rsidR="0020318F">
        <w:rPr>
          <w:rFonts w:ascii="Times New Roman" w:eastAsia="Times New Roman" w:hAnsi="Times New Roman" w:cs="Times New Roman"/>
          <w:sz w:val="24"/>
          <w:szCs w:val="24"/>
        </w:rPr>
        <w:t>ound 16</w:t>
      </w:r>
      <w:r>
        <w:rPr>
          <w:rFonts w:ascii="Times New Roman" w:eastAsia="Times New Roman" w:hAnsi="Times New Roman" w:cs="Times New Roman"/>
          <w:sz w:val="24"/>
          <w:szCs w:val="24"/>
        </w:rPr>
        <w:t xml:space="preserve">°C) if there are sufficient food resources available </w:t>
      </w:r>
      <w:r w:rsidR="00D54349">
        <w:rPr>
          <w:rFonts w:ascii="Times New Roman" w:eastAsia="Times New Roman" w:hAnsi="Times New Roman" w:cs="Times New Roman"/>
          <w:sz w:val="24"/>
          <w:szCs w:val="24"/>
        </w:rPr>
        <w:fldChar w:fldCharType="begin">
          <w:fldData xml:space="preserve">PEVuZE5vdGU+PENpdGU+PEF1dGhvcj5LcmllZ2VyPC9BdXRob3I+PFllYXI+MjAyMDwvWWVhcj48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</w:fldData>
        </w:fldChar>
      </w:r>
      <w:r w:rsidR="00D54349">
        <w:rPr>
          <w:rFonts w:ascii="Times New Roman" w:eastAsia="Times New Roman" w:hAnsi="Times New Roman" w:cs="Times New Roman"/>
          <w:sz w:val="24"/>
          <w:szCs w:val="24"/>
        </w:rPr>
        <w:instrText xml:space="preserve"> ADDIN EN.CITE </w:instrText>
      </w:r>
      <w:r w:rsidR="00D54349">
        <w:rPr>
          <w:rFonts w:ascii="Times New Roman" w:eastAsia="Times New Roman" w:hAnsi="Times New Roman" w:cs="Times New Roman"/>
          <w:sz w:val="24"/>
          <w:szCs w:val="24"/>
        </w:rPr>
        <w:fldChar w:fldCharType="begin">
          <w:fldData xml:space="preserve">PEVuZE5vdGU+PENpdGU+PEF1dGhvcj5LcmllZ2VyPC9BdXRob3I+PFllYXI+MjAyMDwvWWVhcj48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</w:fldData>
        </w:fldChar>
      </w:r>
      <w:r w:rsidR="00D54349">
        <w:rPr>
          <w:rFonts w:ascii="Times New Roman" w:eastAsia="Times New Roman" w:hAnsi="Times New Roman" w:cs="Times New Roman"/>
          <w:sz w:val="24"/>
          <w:szCs w:val="24"/>
        </w:rPr>
        <w:instrText xml:space="preserve"> ADDIN EN.CITE.DATA </w:instrText>
      </w:r>
      <w:r w:rsidR="00D54349">
        <w:rPr>
          <w:rFonts w:ascii="Times New Roman" w:eastAsia="Times New Roman" w:hAnsi="Times New Roman" w:cs="Times New Roman"/>
          <w:sz w:val="24"/>
          <w:szCs w:val="24"/>
        </w:rPr>
      </w:r>
      <w:r w:rsidR="00D54349">
        <w:rPr>
          <w:rFonts w:ascii="Times New Roman" w:eastAsia="Times New Roman" w:hAnsi="Times New Roman" w:cs="Times New Roman"/>
          <w:sz w:val="24"/>
          <w:szCs w:val="24"/>
        </w:rPr>
        <w:fldChar w:fldCharType="end"/>
      </w:r>
      <w:r w:rsidR="00D54349">
        <w:rPr>
          <w:rFonts w:ascii="Times New Roman" w:eastAsia="Times New Roman" w:hAnsi="Times New Roman" w:cs="Times New Roman"/>
          <w:sz w:val="24"/>
          <w:szCs w:val="24"/>
        </w:rPr>
      </w:r>
      <w:r w:rsidR="00D54349">
        <w:rPr>
          <w:rFonts w:ascii="Times New Roman" w:eastAsia="Times New Roman" w:hAnsi="Times New Roman" w:cs="Times New Roman"/>
          <w:sz w:val="24"/>
          <w:szCs w:val="24"/>
        </w:rPr>
        <w:fldChar w:fldCharType="separate"/>
      </w:r>
      <w:r w:rsidR="00D54349">
        <w:rPr>
          <w:rFonts w:ascii="Times New Roman" w:eastAsia="Times New Roman" w:hAnsi="Times New Roman" w:cs="Times New Roman"/>
          <w:noProof/>
          <w:sz w:val="24"/>
          <w:szCs w:val="24"/>
        </w:rPr>
        <w:t>(Litz et al. 2018; Krieger et al. 2020)</w:t>
      </w:r>
      <w:r w:rsidR="00D5434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in the field have the capacity to consume much larger meals for their size than salmon while they have similar temperature dependent gut evacuation </w:t>
      </w:r>
      <w:r>
        <w:rPr>
          <w:rFonts w:ascii="Times New Roman" w:eastAsia="Times New Roman" w:hAnsi="Times New Roman" w:cs="Times New Roman"/>
          <w:sz w:val="24"/>
          <w:szCs w:val="24"/>
        </w:rPr>
        <w:lastRenderedPageBreak/>
        <w:t xml:space="preserve">rates </w:t>
      </w:r>
      <w:r w:rsidR="0020318F">
        <w:rPr>
          <w:rFonts w:ascii="Times New Roman" w:eastAsia="Times New Roman" w:hAnsi="Times New Roman" w:cs="Times New Roman"/>
          <w:sz w:val="24"/>
          <w:szCs w:val="24"/>
        </w:rPr>
        <w:fldChar w:fldCharType="begin"/>
      </w:r>
      <w:r w:rsidR="0020318F">
        <w:rPr>
          <w:rFonts w:ascii="Times New Roman" w:eastAsia="Times New Roman" w:hAnsi="Times New Roman" w:cs="Times New Roman"/>
          <w:sz w:val="24"/>
          <w:szCs w:val="24"/>
        </w:rPr>
        <w:instrText xml:space="preserve"> ADDIN EN.CITE &lt;EndNote&gt;&lt;Cite&gt;&lt;Author&gt;Benkwitt&lt;/Author&gt;&lt;Year&gt;2009&lt;/Year&gt;&lt;RecNum&gt;879&lt;/RecNum&gt;&lt;DisplayText&gt;(Benkwitt et al. 2009; Sturdevant et al. 2009)&lt;/DisplayText&gt;&lt;record&gt;&lt;rec-number&gt;879&lt;/rec-number&gt;&lt;foreign-keys&gt;&lt;key app="EN" db-id="5wp0902f4ps0pievt9jpevac5p9esse05tdz" timestamp="1678403956"&gt;879&lt;/key&gt;&lt;/foreign-keys&gt;&lt;ref-type name="Journal Article"&gt;17&lt;/ref-type&gt;&lt;contributors&gt;&lt;authors&gt;&lt;author&gt;Benkwitt, C.&lt;/author&gt;&lt;author&gt;R.D. Brodeur&lt;/author&gt;&lt;author&gt;E.A. Daly&lt;/author&gt;&lt;author&gt;T.M. Hurst&lt;/author&gt;&lt;/authors&gt;&lt;/contributors&gt;&lt;titles&gt;&lt;title&gt;Diel feeding chronology, gastric evacuation and daily food consumption of juvenile Chinook salmon in coastal waters&lt;/title&gt;&lt;secondary-title&gt;Transactions of the American Fisheries Society&lt;/secondary-title&gt;&lt;/titles&gt;&lt;periodical&gt;&lt;full-title&gt;Transactions of the American Fisheries Society&lt;/full-title&gt;&lt;abbr-1&gt;Trans. Am. Fish. Soc.&lt;/abbr-1&gt;&lt;/periodical&gt;&lt;pages&gt;111-120&lt;/pages&gt;&lt;volume&gt;138&lt;/volume&gt;&lt;dates&gt;&lt;year&gt;2009&lt;/year&gt;&lt;/dates&gt;&lt;urls&gt;&lt;/urls&gt;&lt;electronic-resource-num&gt;10.1577/T08-060.1&lt;/electronic-resource-num&gt;&lt;/record&gt;&lt;/Cite&gt;&lt;Cite&gt;&lt;Author&gt;Sturdevant&lt;/Author&gt;&lt;Year&gt;2009&lt;/Year&gt;&lt;RecNum&gt;871&lt;/RecNum&gt;&lt;record&gt;&lt;rec-number&gt;871&lt;/rec-number&gt;&lt;foreign-keys&gt;&lt;key app="EN" db-id="5wp0902f4ps0pievt9jpevac5p9esse05tdz" timestamp="1678403343"&gt;871&lt;/key&gt;&lt;/foreign-keys&gt;&lt;ref-type name="Journal Article"&gt;17&lt;/ref-type&gt;&lt;contributors&gt;&lt;authors&gt;&lt;author&gt;Sturdevant, MV&lt;/author&gt;&lt;author&gt;Sigler, MF&lt;/author&gt;&lt;author&gt;Orsi, JA&lt;/author&gt;&lt;/authors&gt;&lt;/contributors&gt;&lt;titles&gt;&lt;title&gt;Sablefish predation on juvenile Pacific salmon in the coastal marine waters of Southeast Alaska in 1999&lt;/title&gt;&lt;secondary-title&gt;Transactions of the American Fisheries Society&lt;/secondary-title&gt;&lt;/titles&gt;&lt;periodical&gt;&lt;full-title&gt;Transactions of the American Fisheries Society&lt;/full-title&gt;&lt;abbr-1&gt;Trans. Am. Fish. Soc.&lt;/abbr-1&gt;&lt;/periodical&gt;&lt;pages&gt;675-691&lt;/pages&gt;&lt;volume&gt;138&lt;/volume&gt;&lt;number&gt;3&lt;/number&gt;&lt;dates&gt;&lt;year&gt;2009&lt;/year&gt;&lt;/dates&gt;&lt;isbn&gt;0002-8487&lt;/isbn&gt;&lt;urls&gt;&lt;/urls&gt;&lt;electronic-resource-num&gt;10.1577/T08-157.1&lt;/electronic-resource-num&gt;&lt;/record&gt;&lt;/Cite&gt;&lt;/EndNote&gt;</w:instrText>
      </w:r>
      <w:r w:rsidR="0020318F">
        <w:rPr>
          <w:rFonts w:ascii="Times New Roman" w:eastAsia="Times New Roman" w:hAnsi="Times New Roman" w:cs="Times New Roman"/>
          <w:sz w:val="24"/>
          <w:szCs w:val="24"/>
        </w:rPr>
        <w:fldChar w:fldCharType="separate"/>
      </w:r>
      <w:r w:rsidR="0020318F">
        <w:rPr>
          <w:rFonts w:ascii="Times New Roman" w:eastAsia="Times New Roman" w:hAnsi="Times New Roman" w:cs="Times New Roman"/>
          <w:noProof/>
          <w:sz w:val="24"/>
          <w:szCs w:val="24"/>
        </w:rPr>
        <w:t>(Benkwitt et al. 2009; Sturdevant et al. 2009)</w:t>
      </w:r>
      <w:r w:rsidR="0020318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also have approximately double the marine growth rate</w:t>
      </w:r>
      <w:r w:rsidR="0027628E">
        <w:rPr>
          <w:rFonts w:ascii="Times New Roman" w:eastAsia="Times New Roman" w:hAnsi="Times New Roman" w:cs="Times New Roman"/>
          <w:sz w:val="24"/>
          <w:szCs w:val="24"/>
        </w:rPr>
        <w:t xml:space="preserve"> of</w:t>
      </w:r>
      <w:r>
        <w:rPr>
          <w:rFonts w:ascii="Times New Roman" w:eastAsia="Times New Roman" w:hAnsi="Times New Roman" w:cs="Times New Roman"/>
          <w:sz w:val="24"/>
          <w:szCs w:val="24"/>
        </w:rPr>
        <w:t xml:space="preserve"> juvenile salmon </w:t>
      </w:r>
      <w:r w:rsidR="0020318F">
        <w:rPr>
          <w:rFonts w:ascii="Times New Roman" w:eastAsia="Times New Roman" w:hAnsi="Times New Roman" w:cs="Times New Roman"/>
          <w:sz w:val="24"/>
          <w:szCs w:val="24"/>
        </w:rPr>
        <w:fldChar w:fldCharType="begin">
          <w:fldData xml:space="preserve">PEVuZE5vdGU+PENpdGU+PEF1dGhvcj5Cb2VobGVydDwvQXV0aG9yPjxZZWFyPjE5ODU8L1llYXI+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</w:fldData>
        </w:fldChar>
      </w:r>
      <w:r w:rsidR="0020318F">
        <w:rPr>
          <w:rFonts w:ascii="Times New Roman" w:eastAsia="Times New Roman" w:hAnsi="Times New Roman" w:cs="Times New Roman"/>
          <w:sz w:val="24"/>
          <w:szCs w:val="24"/>
        </w:rPr>
        <w:instrText xml:space="preserve"> ADDIN EN.CITE </w:instrText>
      </w:r>
      <w:r w:rsidR="0020318F">
        <w:rPr>
          <w:rFonts w:ascii="Times New Roman" w:eastAsia="Times New Roman" w:hAnsi="Times New Roman" w:cs="Times New Roman"/>
          <w:sz w:val="24"/>
          <w:szCs w:val="24"/>
        </w:rPr>
        <w:fldChar w:fldCharType="begin">
          <w:fldData xml:space="preserve">PEVuZE5vdGU+PENpdGU+PEF1dGhvcj5Cb2VobGVydDwvQXV0aG9yPjxZZWFyPjE5ODU8L1llYXI+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</w:fldData>
        </w:fldChar>
      </w:r>
      <w:r w:rsidR="0020318F">
        <w:rPr>
          <w:rFonts w:ascii="Times New Roman" w:eastAsia="Times New Roman" w:hAnsi="Times New Roman" w:cs="Times New Roman"/>
          <w:sz w:val="24"/>
          <w:szCs w:val="24"/>
        </w:rPr>
        <w:instrText xml:space="preserve"> ADDIN EN.CITE.DATA </w:instrText>
      </w:r>
      <w:r w:rsidR="0020318F">
        <w:rPr>
          <w:rFonts w:ascii="Times New Roman" w:eastAsia="Times New Roman" w:hAnsi="Times New Roman" w:cs="Times New Roman"/>
          <w:sz w:val="24"/>
          <w:szCs w:val="24"/>
        </w:rPr>
      </w:r>
      <w:r w:rsidR="0020318F">
        <w:rPr>
          <w:rFonts w:ascii="Times New Roman" w:eastAsia="Times New Roman" w:hAnsi="Times New Roman" w:cs="Times New Roman"/>
          <w:sz w:val="24"/>
          <w:szCs w:val="24"/>
        </w:rPr>
        <w:fldChar w:fldCharType="end"/>
      </w:r>
      <w:r w:rsidR="0020318F">
        <w:rPr>
          <w:rFonts w:ascii="Times New Roman" w:eastAsia="Times New Roman" w:hAnsi="Times New Roman" w:cs="Times New Roman"/>
          <w:sz w:val="24"/>
          <w:szCs w:val="24"/>
        </w:rPr>
      </w:r>
      <w:r w:rsidR="0020318F">
        <w:rPr>
          <w:rFonts w:ascii="Times New Roman" w:eastAsia="Times New Roman" w:hAnsi="Times New Roman" w:cs="Times New Roman"/>
          <w:sz w:val="24"/>
          <w:szCs w:val="24"/>
        </w:rPr>
        <w:fldChar w:fldCharType="separate"/>
      </w:r>
      <w:r w:rsidR="0020318F">
        <w:rPr>
          <w:rFonts w:ascii="Times New Roman" w:eastAsia="Times New Roman" w:hAnsi="Times New Roman" w:cs="Times New Roman"/>
          <w:noProof/>
          <w:sz w:val="24"/>
          <w:szCs w:val="24"/>
        </w:rPr>
        <w:t>(Boehlert and Yoklavich 1985; Kendall Jr and Matarese 1987; Tomaro et al. 2012)</w:t>
      </w:r>
      <w:r w:rsidR="0020318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There is evidence that during warmer ocean conditions juvenile </w:t>
      </w:r>
      <w:r w:rsidR="000627E2">
        <w:rPr>
          <w:rFonts w:ascii="Times New Roman" w:eastAsia="Times New Roman" w:hAnsi="Times New Roman" w:cs="Times New Roman"/>
          <w:sz w:val="24"/>
          <w:szCs w:val="24"/>
        </w:rPr>
        <w:t>Chinook Salmon</w:t>
      </w:r>
      <w:r>
        <w:rPr>
          <w:rFonts w:ascii="Times New Roman" w:eastAsia="Times New Roman" w:hAnsi="Times New Roman" w:cs="Times New Roman"/>
          <w:sz w:val="24"/>
          <w:szCs w:val="24"/>
        </w:rPr>
        <w:t xml:space="preserve"> consume significantly more food relative to cooler ocean conditions, while there is also evidence that their marine growth</w:t>
      </w:r>
      <w:r w:rsidR="0027628E">
        <w:rPr>
          <w:rFonts w:ascii="Times New Roman" w:eastAsia="Times New Roman" w:hAnsi="Times New Roman" w:cs="Times New Roman"/>
          <w:sz w:val="24"/>
          <w:szCs w:val="24"/>
        </w:rPr>
        <w:t xml:space="preserve"> rate</w:t>
      </w:r>
      <w:r>
        <w:rPr>
          <w:rFonts w:ascii="Times New Roman" w:eastAsia="Times New Roman" w:hAnsi="Times New Roman" w:cs="Times New Roman"/>
          <w:sz w:val="24"/>
          <w:szCs w:val="24"/>
        </w:rPr>
        <w:t xml:space="preserve"> is lower </w:t>
      </w:r>
      <w:r w:rsidR="0020318F">
        <w:rPr>
          <w:rFonts w:ascii="Times New Roman" w:eastAsia="Times New Roman" w:hAnsi="Times New Roman" w:cs="Times New Roman"/>
          <w:sz w:val="24"/>
          <w:szCs w:val="24"/>
        </w:rPr>
        <w:fldChar w:fldCharType="begin">
          <w:fldData xml:space="preserve">PEVuZE5vdGU+PENpdGU+PEF1dGhvcj5EYWx5PC9BdXRob3I+PFllYXI+MjAxNTwvWWVhcj48UmVj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</w:fldData>
        </w:fldChar>
      </w:r>
      <w:r w:rsidR="0020318F">
        <w:rPr>
          <w:rFonts w:ascii="Times New Roman" w:eastAsia="Times New Roman" w:hAnsi="Times New Roman" w:cs="Times New Roman"/>
          <w:sz w:val="24"/>
          <w:szCs w:val="24"/>
        </w:rPr>
        <w:instrText xml:space="preserve"> ADDIN EN.CITE </w:instrText>
      </w:r>
      <w:r w:rsidR="0020318F">
        <w:rPr>
          <w:rFonts w:ascii="Times New Roman" w:eastAsia="Times New Roman" w:hAnsi="Times New Roman" w:cs="Times New Roman"/>
          <w:sz w:val="24"/>
          <w:szCs w:val="24"/>
        </w:rPr>
        <w:fldChar w:fldCharType="begin">
          <w:fldData xml:space="preserve">PEVuZE5vdGU+PENpdGU+PEF1dGhvcj5EYWx5PC9BdXRob3I+PFllYXI+MjAxNTwvWWVhcj48UmVj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</w:fldData>
        </w:fldChar>
      </w:r>
      <w:r w:rsidR="0020318F">
        <w:rPr>
          <w:rFonts w:ascii="Times New Roman" w:eastAsia="Times New Roman" w:hAnsi="Times New Roman" w:cs="Times New Roman"/>
          <w:sz w:val="24"/>
          <w:szCs w:val="24"/>
        </w:rPr>
        <w:instrText xml:space="preserve"> ADDIN EN.CITE.DATA </w:instrText>
      </w:r>
      <w:r w:rsidR="0020318F">
        <w:rPr>
          <w:rFonts w:ascii="Times New Roman" w:eastAsia="Times New Roman" w:hAnsi="Times New Roman" w:cs="Times New Roman"/>
          <w:sz w:val="24"/>
          <w:szCs w:val="24"/>
        </w:rPr>
      </w:r>
      <w:r w:rsidR="0020318F">
        <w:rPr>
          <w:rFonts w:ascii="Times New Roman" w:eastAsia="Times New Roman" w:hAnsi="Times New Roman" w:cs="Times New Roman"/>
          <w:sz w:val="24"/>
          <w:szCs w:val="24"/>
        </w:rPr>
        <w:fldChar w:fldCharType="end"/>
      </w:r>
      <w:r w:rsidR="0020318F">
        <w:rPr>
          <w:rFonts w:ascii="Times New Roman" w:eastAsia="Times New Roman" w:hAnsi="Times New Roman" w:cs="Times New Roman"/>
          <w:sz w:val="24"/>
          <w:szCs w:val="24"/>
        </w:rPr>
      </w:r>
      <w:r w:rsidR="0020318F">
        <w:rPr>
          <w:rFonts w:ascii="Times New Roman" w:eastAsia="Times New Roman" w:hAnsi="Times New Roman" w:cs="Times New Roman"/>
          <w:sz w:val="24"/>
          <w:szCs w:val="24"/>
        </w:rPr>
        <w:fldChar w:fldCharType="separate"/>
      </w:r>
      <w:r w:rsidR="0020318F">
        <w:rPr>
          <w:rFonts w:ascii="Times New Roman" w:eastAsia="Times New Roman" w:hAnsi="Times New Roman" w:cs="Times New Roman"/>
          <w:noProof/>
          <w:sz w:val="24"/>
          <w:szCs w:val="24"/>
        </w:rPr>
        <w:t>(Miller et al. 2014; Daly and Brodeur 2015)</w:t>
      </w:r>
      <w:r w:rsidR="0020318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difference in stomach fullness between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and salmon in 2020 suggests that the feeding behavior of these different species is influenced by a variety of factors, including temperature, growth rates, gape size, prey availability, and competition for resources. It is worth noting, however, that this statement is specific to the year 2020 and may not be representative of long-term patterns or trends.</w:t>
      </w:r>
    </w:p>
    <w:p w:rsidR="00A15B5A" w:rsidRDefault="00101C88">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Understanding why there were so many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in the nearshore waters in 2020 is beyond the scope of our study, and even though there </w:t>
      </w:r>
      <w:r w:rsidR="005B3322">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a higher abundance of 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in 2020, </w:t>
      </w:r>
      <w:r w:rsidR="007D77DD">
        <w:rPr>
          <w:rFonts w:ascii="Times New Roman" w:eastAsia="Times New Roman" w:hAnsi="Times New Roman" w:cs="Times New Roman"/>
          <w:sz w:val="24"/>
          <w:szCs w:val="24"/>
        </w:rPr>
        <w:t>we do not know</w:t>
      </w:r>
      <w:r>
        <w:rPr>
          <w:rFonts w:ascii="Times New Roman" w:eastAsia="Times New Roman" w:hAnsi="Times New Roman" w:cs="Times New Roman"/>
          <w:sz w:val="24"/>
          <w:szCs w:val="24"/>
        </w:rPr>
        <w:t xml:space="preserve"> </w:t>
      </w:r>
      <w:r w:rsidR="0027628E">
        <w:rPr>
          <w:rFonts w:ascii="Times New Roman" w:eastAsia="Times New Roman" w:hAnsi="Times New Roman" w:cs="Times New Roman"/>
          <w:sz w:val="24"/>
          <w:szCs w:val="24"/>
        </w:rPr>
        <w:t xml:space="preserve">whether </w:t>
      </w:r>
      <w:r>
        <w:rPr>
          <w:rFonts w:ascii="Times New Roman" w:eastAsia="Times New Roman" w:hAnsi="Times New Roman" w:cs="Times New Roman"/>
          <w:sz w:val="24"/>
          <w:szCs w:val="24"/>
        </w:rPr>
        <w:t>they survive</w:t>
      </w:r>
      <w:r w:rsidR="0027628E">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and recruit</w:t>
      </w:r>
      <w:r w:rsidR="0027628E">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successfully to the adult population</w:t>
      </w:r>
      <w:r w:rsidR="009B7F0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or </w:t>
      </w:r>
      <w:r w:rsidR="007D77DD">
        <w:rPr>
          <w:rFonts w:ascii="Times New Roman" w:eastAsia="Times New Roman" w:hAnsi="Times New Roman" w:cs="Times New Roman"/>
          <w:sz w:val="24"/>
          <w:szCs w:val="24"/>
        </w:rPr>
        <w:t>if</w:t>
      </w:r>
      <w:r>
        <w:rPr>
          <w:rFonts w:ascii="Times New Roman" w:eastAsia="Times New Roman" w:hAnsi="Times New Roman" w:cs="Times New Roman"/>
          <w:sz w:val="24"/>
          <w:szCs w:val="24"/>
        </w:rPr>
        <w:t xml:space="preserve"> their inshore distribution </w:t>
      </w:r>
      <w:r w:rsidR="007D77DD">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a detriment</w:t>
      </w:r>
      <w:r w:rsidR="00362165">
        <w:rPr>
          <w:rFonts w:ascii="Times New Roman" w:eastAsia="Times New Roman" w:hAnsi="Times New Roman" w:cs="Times New Roman"/>
          <w:sz w:val="24"/>
          <w:szCs w:val="24"/>
        </w:rPr>
        <w:t xml:space="preserve"> </w:t>
      </w:r>
      <w:r w:rsidR="009B7F05">
        <w:rPr>
          <w:rFonts w:ascii="Times New Roman" w:eastAsia="Times New Roman" w:hAnsi="Times New Roman" w:cs="Times New Roman"/>
          <w:sz w:val="24"/>
          <w:szCs w:val="24"/>
        </w:rPr>
        <w:t xml:space="preserve">or improvement for </w:t>
      </w:r>
      <w:r w:rsidR="00362165">
        <w:rPr>
          <w:rFonts w:ascii="Times New Roman" w:eastAsia="Times New Roman" w:hAnsi="Times New Roman" w:cs="Times New Roman"/>
          <w:sz w:val="24"/>
          <w:szCs w:val="24"/>
        </w:rPr>
        <w:t>their recruitment</w:t>
      </w:r>
      <w:r>
        <w:rPr>
          <w:rFonts w:ascii="Times New Roman" w:eastAsia="Times New Roman" w:hAnsi="Times New Roman" w:cs="Times New Roman"/>
          <w:sz w:val="24"/>
          <w:szCs w:val="24"/>
        </w:rPr>
        <w:t>. F</w:t>
      </w:r>
      <w:r w:rsidR="0027628E">
        <w:rPr>
          <w:rFonts w:ascii="Times New Roman" w:eastAsia="Times New Roman" w:hAnsi="Times New Roman" w:cs="Times New Roman"/>
          <w:sz w:val="24"/>
          <w:szCs w:val="24"/>
        </w:rPr>
        <w:t>or</w:t>
      </w:r>
      <w:r>
        <w:rPr>
          <w:rFonts w:ascii="Times New Roman" w:eastAsia="Times New Roman" w:hAnsi="Times New Roman" w:cs="Times New Roman"/>
          <w:sz w:val="24"/>
          <w:szCs w:val="24"/>
        </w:rPr>
        <w:t xml:space="preserve"> juvenile salmon, increased competition during their marine phase would </w:t>
      </w:r>
      <w:r w:rsidR="00362165">
        <w:rPr>
          <w:rFonts w:ascii="Times New Roman" w:eastAsia="Times New Roman" w:hAnsi="Times New Roman" w:cs="Times New Roman"/>
          <w:sz w:val="24"/>
          <w:szCs w:val="24"/>
        </w:rPr>
        <w:t>likely have</w:t>
      </w:r>
      <w:r>
        <w:rPr>
          <w:rFonts w:ascii="Times New Roman" w:eastAsia="Times New Roman" w:hAnsi="Times New Roman" w:cs="Times New Roman"/>
          <w:sz w:val="24"/>
          <w:szCs w:val="24"/>
        </w:rPr>
        <w:t xml:space="preserve"> negative </w:t>
      </w:r>
      <w:r w:rsidR="00362165">
        <w:rPr>
          <w:rFonts w:ascii="Times New Roman" w:eastAsia="Times New Roman" w:hAnsi="Times New Roman" w:cs="Times New Roman"/>
          <w:sz w:val="24"/>
          <w:szCs w:val="24"/>
        </w:rPr>
        <w:t xml:space="preserve">effects </w:t>
      </w:r>
      <w:r>
        <w:rPr>
          <w:rFonts w:ascii="Times New Roman" w:eastAsia="Times New Roman" w:hAnsi="Times New Roman" w:cs="Times New Roman"/>
          <w:sz w:val="24"/>
          <w:szCs w:val="24"/>
        </w:rPr>
        <w:t xml:space="preserve">whether </w:t>
      </w:r>
      <w:r w:rsidR="0027628E">
        <w:rPr>
          <w:rFonts w:ascii="Times New Roman" w:eastAsia="Times New Roman" w:hAnsi="Times New Roman" w:cs="Times New Roman"/>
          <w:sz w:val="24"/>
          <w:szCs w:val="24"/>
        </w:rPr>
        <w:t xml:space="preserve">or not </w:t>
      </w:r>
      <w:r>
        <w:rPr>
          <w:rFonts w:ascii="Times New Roman" w:eastAsia="Times New Roman" w:hAnsi="Times New Roman" w:cs="Times New Roman"/>
          <w:sz w:val="24"/>
          <w:szCs w:val="24"/>
        </w:rPr>
        <w:t xml:space="preserve">juvenile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recruit</w:t>
      </w:r>
      <w:r w:rsidR="007D77DD">
        <w:rPr>
          <w:rFonts w:ascii="Times New Roman" w:eastAsia="Times New Roman" w:hAnsi="Times New Roman" w:cs="Times New Roman"/>
          <w:sz w:val="24"/>
          <w:szCs w:val="24"/>
        </w:rPr>
        <w:t xml:space="preserve"> successfully or not</w:t>
      </w:r>
      <w:r>
        <w:rPr>
          <w:rFonts w:ascii="Times New Roman" w:eastAsia="Times New Roman" w:hAnsi="Times New Roman" w:cs="Times New Roman"/>
          <w:sz w:val="24"/>
          <w:szCs w:val="24"/>
        </w:rPr>
        <w:t xml:space="preserve">. </w:t>
      </w:r>
      <w:r w:rsidR="0020318F">
        <w:rPr>
          <w:rFonts w:ascii="Times New Roman" w:eastAsia="Times New Roman" w:hAnsi="Times New Roman" w:cs="Times New Roman"/>
          <w:sz w:val="24"/>
          <w:szCs w:val="24"/>
        </w:rPr>
        <w:fldChar w:fldCharType="begin"/>
      </w:r>
      <w:r w:rsidR="0020318F">
        <w:rPr>
          <w:rFonts w:ascii="Times New Roman" w:eastAsia="Times New Roman" w:hAnsi="Times New Roman" w:cs="Times New Roman"/>
          <w:sz w:val="24"/>
          <w:szCs w:val="24"/>
        </w:rPr>
        <w:instrText xml:space="preserve"> ADDIN EN.CITE &lt;EndNote&gt;&lt;Cite AuthorYear="1"&gt;&lt;Author&gt;Tolimieri&lt;/Author&gt;&lt;Year&gt;2018&lt;/Year&gt;&lt;RecNum&gt;781&lt;/RecNum&gt;&lt;DisplayText&gt;Tolimieri et al. (2018)&lt;/DisplayText&gt;&lt;record&gt;&lt;rec-number&gt;781&lt;/rec-number&gt;&lt;foreign-keys&gt;&lt;key app="EN" db-id="5wp0902f4ps0pievt9jpevac5p9esse05tdz" timestamp="1601938136"&gt;781&lt;/key&gt;&lt;/foreign-keys&gt;&lt;ref-type name="Journal Article"&gt;17&lt;/ref-type&gt;&lt;contributors&gt;&lt;authors&gt;&lt;author&gt;Tolimieri, N.&lt;/author&gt;&lt;author&gt;Haltuch, M. A.&lt;/author&gt;&lt;author&gt;Lee, Q.&lt;/author&gt;&lt;author&gt;Jacox, M. G.&lt;/author&gt;&lt;author&gt;Bograd, S. J.&lt;/author&gt;&lt;/authors&gt;&lt;/contributors&gt;&lt;titles&gt;&lt;title&gt;Oceanographic drivers of sablefish recruitment in the California Current&lt;/title&gt;&lt;secondary-title&gt;Fisheries Oceanography&lt;/secondary-title&gt;&lt;/titles&gt;&lt;periodical&gt;&lt;full-title&gt;Fisheries Oceanography&lt;/full-title&gt;&lt;abbr-1&gt;Fish. Oceanogr.&lt;/abbr-1&gt;&lt;/periodical&gt;&lt;pages&gt;458-474&lt;/pages&gt;&lt;volume&gt;27&lt;/volume&gt;&lt;number&gt;5&lt;/number&gt;&lt;dates&gt;&lt;year&gt;2018&lt;/year&gt;&lt;/dates&gt;&lt;isbn&gt;1054-6006&lt;/isbn&gt;&lt;urls&gt;&lt;related-urls&gt;&lt;url&gt;https://onlinelibrary.wiley.com/doi/abs/10.1111/fog.12266&lt;/url&gt;&lt;/related-urls&gt;&lt;/urls&gt;&lt;electronic-resource-num&gt;10.1111/fog.12266&lt;/electronic-resource-num&gt;&lt;/record&gt;&lt;/Cite&gt;&lt;/EndNote&gt;</w:instrText>
      </w:r>
      <w:r w:rsidR="0020318F">
        <w:rPr>
          <w:rFonts w:ascii="Times New Roman" w:eastAsia="Times New Roman" w:hAnsi="Times New Roman" w:cs="Times New Roman"/>
          <w:sz w:val="24"/>
          <w:szCs w:val="24"/>
        </w:rPr>
        <w:fldChar w:fldCharType="separate"/>
      </w:r>
      <w:r w:rsidR="0020318F">
        <w:rPr>
          <w:rFonts w:ascii="Times New Roman" w:eastAsia="Times New Roman" w:hAnsi="Times New Roman" w:cs="Times New Roman"/>
          <w:noProof/>
          <w:sz w:val="24"/>
          <w:szCs w:val="24"/>
        </w:rPr>
        <w:t>Tolimieri et al. (2018)</w:t>
      </w:r>
      <w:r w:rsidR="0020318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concluded that recruitment increased for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when </w:t>
      </w:r>
      <w:r w:rsidR="0027628E">
        <w:rPr>
          <w:rFonts w:ascii="Times New Roman" w:eastAsia="Times New Roman" w:hAnsi="Times New Roman" w:cs="Times New Roman"/>
          <w:sz w:val="24"/>
          <w:szCs w:val="24"/>
        </w:rPr>
        <w:t xml:space="preserve">there were </w:t>
      </w:r>
      <w:r>
        <w:rPr>
          <w:rFonts w:ascii="Times New Roman" w:eastAsia="Times New Roman" w:hAnsi="Times New Roman" w:cs="Times New Roman"/>
          <w:sz w:val="24"/>
          <w:szCs w:val="24"/>
        </w:rPr>
        <w:t xml:space="preserve">colder surface temperatures, and stronger upwelling conditions during larval and juvenile stages. During </w:t>
      </w:r>
      <w:r w:rsidR="007D77DD">
        <w:rPr>
          <w:rFonts w:ascii="Times New Roman" w:eastAsia="Times New Roman" w:hAnsi="Times New Roman" w:cs="Times New Roman"/>
          <w:sz w:val="24"/>
          <w:szCs w:val="24"/>
        </w:rPr>
        <w:t xml:space="preserve">early </w:t>
      </w:r>
      <w:r>
        <w:rPr>
          <w:rFonts w:ascii="Times New Roman" w:eastAsia="Times New Roman" w:hAnsi="Times New Roman" w:cs="Times New Roman"/>
          <w:sz w:val="24"/>
          <w:szCs w:val="24"/>
        </w:rPr>
        <w:t xml:space="preserve">2020, </w:t>
      </w:r>
      <w:r w:rsidR="0027628E">
        <w:rPr>
          <w:rFonts w:ascii="Times New Roman" w:eastAsia="Times New Roman" w:hAnsi="Times New Roman" w:cs="Times New Roman"/>
          <w:sz w:val="24"/>
          <w:szCs w:val="24"/>
        </w:rPr>
        <w:t xml:space="preserve">there was </w:t>
      </w:r>
      <w:r w:rsidR="007D77DD">
        <w:rPr>
          <w:rFonts w:ascii="Times New Roman" w:eastAsia="Times New Roman" w:hAnsi="Times New Roman" w:cs="Times New Roman"/>
          <w:sz w:val="24"/>
          <w:szCs w:val="24"/>
        </w:rPr>
        <w:t xml:space="preserve">robust </w:t>
      </w:r>
      <w:r>
        <w:rPr>
          <w:rFonts w:ascii="Times New Roman" w:eastAsia="Times New Roman" w:hAnsi="Times New Roman" w:cs="Times New Roman"/>
          <w:sz w:val="24"/>
          <w:szCs w:val="24"/>
        </w:rPr>
        <w:t>upwelling, and thus colder surface temperatures and longshore and cross shelf transport</w:t>
      </w:r>
      <w:r w:rsidR="0027628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but then upwelling decreased </w:t>
      </w:r>
      <w:r w:rsidR="0027628E">
        <w:rPr>
          <w:rFonts w:ascii="Times New Roman" w:eastAsia="Times New Roman" w:hAnsi="Times New Roman" w:cs="Times New Roman"/>
          <w:sz w:val="24"/>
          <w:szCs w:val="24"/>
        </w:rPr>
        <w:t xml:space="preserve">in spring </w:t>
      </w:r>
      <w:r w:rsidR="009B7F05">
        <w:rPr>
          <w:rFonts w:ascii="Times New Roman" w:eastAsia="Times New Roman" w:hAnsi="Times New Roman" w:cs="Times New Roman"/>
          <w:sz w:val="24"/>
          <w:szCs w:val="24"/>
        </w:rPr>
        <w:t>with</w:t>
      </w:r>
      <w:r w:rsidR="002762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periods of downwelling </w:t>
      </w:r>
      <w:r w:rsidR="0020318F">
        <w:rPr>
          <w:rFonts w:ascii="Times New Roman" w:eastAsia="Times New Roman" w:hAnsi="Times New Roman" w:cs="Times New Roman"/>
          <w:sz w:val="24"/>
          <w:szCs w:val="24"/>
        </w:rPr>
        <w:fldChar w:fldCharType="begin">
          <w:fldData xml:space="preserve">PEVuZE5vdGU+PENpdGU+PEF1dGhvcj5UaG9tcHNvbjwvQXV0aG9yPjxZZWFyPjIwMjI8L1llYXI+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</w:fldData>
        </w:fldChar>
      </w:r>
      <w:r w:rsidR="0020318F">
        <w:rPr>
          <w:rFonts w:ascii="Times New Roman" w:eastAsia="Times New Roman" w:hAnsi="Times New Roman" w:cs="Times New Roman"/>
          <w:sz w:val="24"/>
          <w:szCs w:val="24"/>
        </w:rPr>
        <w:instrText xml:space="preserve"> ADDIN EN.CITE </w:instrText>
      </w:r>
      <w:r w:rsidR="0020318F">
        <w:rPr>
          <w:rFonts w:ascii="Times New Roman" w:eastAsia="Times New Roman" w:hAnsi="Times New Roman" w:cs="Times New Roman"/>
          <w:sz w:val="24"/>
          <w:szCs w:val="24"/>
        </w:rPr>
        <w:fldChar w:fldCharType="begin">
          <w:fldData xml:space="preserve">PEVuZE5vdGU+PENpdGU+PEF1dGhvcj5UaG9tcHNvbjwvQXV0aG9yPjxZZWFyPjIwMjI8L1llYXI+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</w:fldData>
        </w:fldChar>
      </w:r>
      <w:r w:rsidR="0020318F">
        <w:rPr>
          <w:rFonts w:ascii="Times New Roman" w:eastAsia="Times New Roman" w:hAnsi="Times New Roman" w:cs="Times New Roman"/>
          <w:sz w:val="24"/>
          <w:szCs w:val="24"/>
        </w:rPr>
        <w:instrText xml:space="preserve"> ADDIN EN.CITE.DATA </w:instrText>
      </w:r>
      <w:r w:rsidR="0020318F">
        <w:rPr>
          <w:rFonts w:ascii="Times New Roman" w:eastAsia="Times New Roman" w:hAnsi="Times New Roman" w:cs="Times New Roman"/>
          <w:sz w:val="24"/>
          <w:szCs w:val="24"/>
        </w:rPr>
      </w:r>
      <w:r w:rsidR="0020318F">
        <w:rPr>
          <w:rFonts w:ascii="Times New Roman" w:eastAsia="Times New Roman" w:hAnsi="Times New Roman" w:cs="Times New Roman"/>
          <w:sz w:val="24"/>
          <w:szCs w:val="24"/>
        </w:rPr>
        <w:fldChar w:fldCharType="end"/>
      </w:r>
      <w:r w:rsidR="0020318F">
        <w:rPr>
          <w:rFonts w:ascii="Times New Roman" w:eastAsia="Times New Roman" w:hAnsi="Times New Roman" w:cs="Times New Roman"/>
          <w:sz w:val="24"/>
          <w:szCs w:val="24"/>
        </w:rPr>
      </w:r>
      <w:r w:rsidR="0020318F">
        <w:rPr>
          <w:rFonts w:ascii="Times New Roman" w:eastAsia="Times New Roman" w:hAnsi="Times New Roman" w:cs="Times New Roman"/>
          <w:sz w:val="24"/>
          <w:szCs w:val="24"/>
        </w:rPr>
        <w:fldChar w:fldCharType="separate"/>
      </w:r>
      <w:r w:rsidR="0020318F">
        <w:rPr>
          <w:rFonts w:ascii="Times New Roman" w:eastAsia="Times New Roman" w:hAnsi="Times New Roman" w:cs="Times New Roman"/>
          <w:noProof/>
          <w:sz w:val="24"/>
          <w:szCs w:val="24"/>
        </w:rPr>
        <w:t>(Weber et al. 2021; Thompson et al. 2022)</w:t>
      </w:r>
      <w:r w:rsidR="0020318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7D77DD">
        <w:rPr>
          <w:rFonts w:ascii="Times New Roman" w:eastAsia="Times New Roman" w:hAnsi="Times New Roman" w:cs="Times New Roman"/>
          <w:sz w:val="24"/>
          <w:szCs w:val="24"/>
        </w:rPr>
        <w:t>As such, there w</w:t>
      </w:r>
      <w:r w:rsidR="00EB2C65">
        <w:rPr>
          <w:rFonts w:ascii="Times New Roman" w:eastAsia="Times New Roman" w:hAnsi="Times New Roman" w:cs="Times New Roman"/>
          <w:sz w:val="24"/>
          <w:szCs w:val="24"/>
        </w:rPr>
        <w:t>as</w:t>
      </w:r>
      <w:r w:rsidR="007D77DD">
        <w:rPr>
          <w:rFonts w:ascii="Times New Roman" w:eastAsia="Times New Roman" w:hAnsi="Times New Roman" w:cs="Times New Roman"/>
          <w:sz w:val="24"/>
          <w:szCs w:val="24"/>
        </w:rPr>
        <w:t xml:space="preserve"> colder than average surface temperatures in January and March of 2020, but </w:t>
      </w:r>
      <w:r w:rsidR="00EB2C65">
        <w:rPr>
          <w:rFonts w:ascii="Times New Roman" w:eastAsia="Times New Roman" w:hAnsi="Times New Roman" w:cs="Times New Roman"/>
          <w:sz w:val="24"/>
          <w:szCs w:val="24"/>
        </w:rPr>
        <w:t>by spring and into summer, t</w:t>
      </w:r>
      <w:r w:rsidR="00657906">
        <w:rPr>
          <w:rFonts w:ascii="Times New Roman" w:eastAsia="Times New Roman" w:hAnsi="Times New Roman" w:cs="Times New Roman"/>
          <w:sz w:val="24"/>
          <w:szCs w:val="24"/>
        </w:rPr>
        <w:t>he winds were calmer than usual.</w:t>
      </w:r>
      <w:r w:rsidR="00EB2C65">
        <w:rPr>
          <w:rFonts w:ascii="Times New Roman" w:eastAsia="Times New Roman" w:hAnsi="Times New Roman" w:cs="Times New Roman"/>
          <w:sz w:val="24"/>
          <w:szCs w:val="24"/>
        </w:rPr>
        <w:t xml:space="preserve"> </w:t>
      </w:r>
      <w:r w:rsidR="00657906">
        <w:rPr>
          <w:rFonts w:ascii="Times New Roman" w:eastAsia="Times New Roman" w:hAnsi="Times New Roman" w:cs="Times New Roman"/>
          <w:sz w:val="24"/>
          <w:szCs w:val="24"/>
        </w:rPr>
        <w:t>With</w:t>
      </w:r>
      <w:r w:rsidR="00EB2C65">
        <w:rPr>
          <w:rFonts w:ascii="Times New Roman" w:eastAsia="Times New Roman" w:hAnsi="Times New Roman" w:cs="Times New Roman"/>
          <w:sz w:val="24"/>
          <w:szCs w:val="24"/>
        </w:rPr>
        <w:t xml:space="preserve"> </w:t>
      </w:r>
      <w:r w:rsidR="00657906">
        <w:rPr>
          <w:rFonts w:ascii="Times New Roman" w:eastAsia="Times New Roman" w:hAnsi="Times New Roman" w:cs="Times New Roman"/>
          <w:sz w:val="24"/>
          <w:szCs w:val="24"/>
        </w:rPr>
        <w:t xml:space="preserve">the </w:t>
      </w:r>
      <w:r w:rsidR="007D77DD">
        <w:rPr>
          <w:rFonts w:ascii="Times New Roman" w:eastAsia="Times New Roman" w:hAnsi="Times New Roman" w:cs="Times New Roman"/>
          <w:sz w:val="24"/>
          <w:szCs w:val="24"/>
        </w:rPr>
        <w:t>reduced spring upwelling</w:t>
      </w:r>
      <w:r w:rsidR="00EB2C65">
        <w:rPr>
          <w:rFonts w:ascii="Times New Roman" w:eastAsia="Times New Roman" w:hAnsi="Times New Roman" w:cs="Times New Roman"/>
          <w:sz w:val="24"/>
          <w:szCs w:val="24"/>
        </w:rPr>
        <w:t xml:space="preserve"> to bring colder deep water to the </w:t>
      </w:r>
      <w:r w:rsidR="00657906">
        <w:rPr>
          <w:rFonts w:ascii="Times New Roman" w:eastAsia="Times New Roman" w:hAnsi="Times New Roman" w:cs="Times New Roman"/>
          <w:sz w:val="24"/>
          <w:szCs w:val="24"/>
        </w:rPr>
        <w:t>surface</w:t>
      </w:r>
      <w:r w:rsidR="007D77D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sea surface </w:t>
      </w:r>
      <w:r>
        <w:rPr>
          <w:rFonts w:ascii="Times New Roman" w:eastAsia="Times New Roman" w:hAnsi="Times New Roman" w:cs="Times New Roman"/>
          <w:sz w:val="24"/>
          <w:szCs w:val="24"/>
        </w:rPr>
        <w:lastRenderedPageBreak/>
        <w:t xml:space="preserve">temperatures </w:t>
      </w:r>
      <w:r w:rsidR="007D77DD">
        <w:rPr>
          <w:rFonts w:ascii="Times New Roman" w:eastAsia="Times New Roman" w:hAnsi="Times New Roman" w:cs="Times New Roman"/>
          <w:sz w:val="24"/>
          <w:szCs w:val="24"/>
        </w:rPr>
        <w:t xml:space="preserve">were above average the rest of </w:t>
      </w:r>
      <w:r w:rsidR="00EB2C65">
        <w:rPr>
          <w:rFonts w:ascii="Times New Roman" w:eastAsia="Times New Roman" w:hAnsi="Times New Roman" w:cs="Times New Roman"/>
          <w:sz w:val="24"/>
          <w:szCs w:val="24"/>
        </w:rPr>
        <w:t xml:space="preserve">spring through the fall and </w:t>
      </w:r>
      <w:r w:rsidR="00657906">
        <w:rPr>
          <w:rFonts w:ascii="Times New Roman" w:eastAsia="Times New Roman" w:hAnsi="Times New Roman" w:cs="Times New Roman"/>
          <w:sz w:val="24"/>
          <w:szCs w:val="24"/>
        </w:rPr>
        <w:t xml:space="preserve">2020 ocean conditions were </w:t>
      </w:r>
      <w:r w:rsidR="00EB2C65">
        <w:rPr>
          <w:rFonts w:ascii="Times New Roman" w:eastAsia="Times New Roman" w:hAnsi="Times New Roman" w:cs="Times New Roman"/>
          <w:sz w:val="24"/>
          <w:szCs w:val="24"/>
        </w:rPr>
        <w:t>classified as a large marine heatwave</w:t>
      </w:r>
      <w:r>
        <w:rPr>
          <w:rFonts w:ascii="Times New Roman" w:eastAsia="Times New Roman" w:hAnsi="Times New Roman" w:cs="Times New Roman"/>
          <w:sz w:val="24"/>
          <w:szCs w:val="24"/>
        </w:rPr>
        <w:t>. (</w:t>
      </w:r>
      <w:hyperlink r:id="rId13">
        <w:r>
          <w:rPr>
            <w:rFonts w:ascii="Times New Roman" w:eastAsia="Times New Roman" w:hAnsi="Times New Roman" w:cs="Times New Roman"/>
            <w:color w:val="1155CC"/>
            <w:sz w:val="24"/>
            <w:szCs w:val="24"/>
            <w:u w:val="single"/>
          </w:rPr>
          <w:t>https://www.integratedecosystemassessment.noaa.gov/regions/california-current/california-current-marine-heatwave-tracker-blobtracker</w:t>
        </w:r>
      </w:hyperlink>
      <w:r>
        <w:rPr>
          <w:rFonts w:ascii="Times New Roman" w:eastAsia="Times New Roman" w:hAnsi="Times New Roman" w:cs="Times New Roman"/>
          <w:sz w:val="24"/>
          <w:szCs w:val="24"/>
        </w:rPr>
        <w:t>: last accessed March 1, 2023)</w:t>
      </w:r>
      <w:r w:rsidR="007D77DD">
        <w:rPr>
          <w:rFonts w:ascii="Times New Roman" w:eastAsia="Times New Roman" w:hAnsi="Times New Roman" w:cs="Times New Roman"/>
          <w:sz w:val="24"/>
          <w:szCs w:val="24"/>
        </w:rPr>
        <w:t>. T</w:t>
      </w:r>
      <w:r>
        <w:rPr>
          <w:rFonts w:ascii="Times New Roman" w:eastAsia="Times New Roman" w:hAnsi="Times New Roman" w:cs="Times New Roman"/>
          <w:sz w:val="24"/>
          <w:szCs w:val="24"/>
        </w:rPr>
        <w:t>hus</w:t>
      </w:r>
      <w:r w:rsidR="007D77D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there was a combinations of positive and negative ocean conditions for </w:t>
      </w:r>
      <w:r w:rsidR="000627E2">
        <w:rPr>
          <w:rFonts w:ascii="Times New Roman" w:eastAsia="Times New Roman" w:hAnsi="Times New Roman" w:cs="Times New Roman"/>
          <w:sz w:val="24"/>
          <w:szCs w:val="24"/>
        </w:rPr>
        <w:t>Sablefish</w:t>
      </w:r>
      <w:r>
        <w:rPr>
          <w:rFonts w:ascii="Times New Roman" w:eastAsia="Times New Roman" w:hAnsi="Times New Roman" w:cs="Times New Roman"/>
          <w:sz w:val="24"/>
          <w:szCs w:val="24"/>
        </w:rPr>
        <w:t xml:space="preserve"> recruitment from the 2020 </w:t>
      </w:r>
      <w:r w:rsidR="000627E2">
        <w:rPr>
          <w:rFonts w:ascii="Times New Roman" w:eastAsia="Times New Roman" w:hAnsi="Times New Roman" w:cs="Times New Roman"/>
          <w:sz w:val="24"/>
          <w:szCs w:val="24"/>
        </w:rPr>
        <w:t>Coho</w:t>
      </w:r>
      <w:r>
        <w:rPr>
          <w:rFonts w:ascii="Times New Roman" w:eastAsia="Times New Roman" w:hAnsi="Times New Roman" w:cs="Times New Roman"/>
          <w:sz w:val="24"/>
          <w:szCs w:val="24"/>
        </w:rPr>
        <w:t>rt</w:t>
      </w:r>
      <w:r w:rsidR="00EB2C65">
        <w:rPr>
          <w:rFonts w:ascii="Times New Roman" w:eastAsia="Times New Roman" w:hAnsi="Times New Roman" w:cs="Times New Roman"/>
          <w:sz w:val="24"/>
          <w:szCs w:val="24"/>
        </w:rPr>
        <w:t xml:space="preserve">. </w:t>
      </w:r>
      <w:r w:rsidR="0027628E">
        <w:rPr>
          <w:rFonts w:ascii="Times New Roman" w:eastAsia="Times New Roman" w:hAnsi="Times New Roman" w:cs="Times New Roman"/>
          <w:sz w:val="24"/>
          <w:szCs w:val="24"/>
        </w:rPr>
        <w:t xml:space="preserve">The NOAA, Northwest Fisheries Science Center </w:t>
      </w:r>
      <w:r w:rsidR="00922FEA" w:rsidRPr="00B314A6">
        <w:rPr>
          <w:rFonts w:ascii="Times New Roman" w:eastAsia="Times New Roman" w:hAnsi="Times New Roman" w:cs="Times New Roman"/>
          <w:sz w:val="24"/>
          <w:szCs w:val="24"/>
        </w:rPr>
        <w:t xml:space="preserve">groundfish survey in 2021 and 2022 observed the highest increases in the catches of age-1 (2021) and age-2 (2022) </w:t>
      </w:r>
      <w:r w:rsidR="000627E2">
        <w:rPr>
          <w:rFonts w:ascii="Times New Roman" w:eastAsia="Times New Roman" w:hAnsi="Times New Roman" w:cs="Times New Roman"/>
          <w:sz w:val="24"/>
          <w:szCs w:val="24"/>
        </w:rPr>
        <w:t>Sablefish</w:t>
      </w:r>
      <w:r w:rsidR="00922FEA" w:rsidRPr="00B314A6">
        <w:rPr>
          <w:rFonts w:ascii="Times New Roman" w:eastAsia="Times New Roman" w:hAnsi="Times New Roman" w:cs="Times New Roman"/>
          <w:sz w:val="24"/>
          <w:szCs w:val="24"/>
        </w:rPr>
        <w:t xml:space="preserve"> of their time series (age was estimated based on length), </w:t>
      </w:r>
      <w:r w:rsidR="004F45BA">
        <w:rPr>
          <w:rFonts w:ascii="Times New Roman" w:eastAsia="Times New Roman" w:hAnsi="Times New Roman" w:cs="Times New Roman"/>
          <w:sz w:val="24"/>
          <w:szCs w:val="24"/>
        </w:rPr>
        <w:t>signifying a</w:t>
      </w:r>
      <w:r w:rsidR="004F45BA" w:rsidRPr="00B314A6">
        <w:rPr>
          <w:rFonts w:ascii="Times New Roman" w:eastAsia="Times New Roman" w:hAnsi="Times New Roman" w:cs="Times New Roman"/>
          <w:sz w:val="24"/>
          <w:szCs w:val="24"/>
        </w:rPr>
        <w:t xml:space="preserve"> </w:t>
      </w:r>
      <w:r w:rsidR="00922FEA" w:rsidRPr="00B314A6">
        <w:rPr>
          <w:rFonts w:ascii="Times New Roman" w:eastAsia="Times New Roman" w:hAnsi="Times New Roman" w:cs="Times New Roman"/>
          <w:sz w:val="24"/>
          <w:szCs w:val="24"/>
        </w:rPr>
        <w:t xml:space="preserve">high recruitment of the 2020 age-0 juvenile </w:t>
      </w:r>
      <w:r w:rsidR="000627E2">
        <w:rPr>
          <w:rFonts w:ascii="Times New Roman" w:eastAsia="Times New Roman" w:hAnsi="Times New Roman" w:cs="Times New Roman"/>
          <w:sz w:val="24"/>
          <w:szCs w:val="24"/>
        </w:rPr>
        <w:t>Sablefish</w:t>
      </w:r>
      <w:r w:rsidR="00922FEA" w:rsidRPr="00B314A6">
        <w:rPr>
          <w:rFonts w:ascii="Times New Roman" w:eastAsia="Times New Roman" w:hAnsi="Times New Roman" w:cs="Times New Roman"/>
          <w:sz w:val="24"/>
          <w:szCs w:val="24"/>
        </w:rPr>
        <w:t xml:space="preserve"> (J. Hasting; personal communication, March 24, 2023).</w:t>
      </w:r>
      <w:r w:rsidR="0027628E">
        <w:rPr>
          <w:rFonts w:ascii="Times New Roman" w:eastAsia="Times New Roman" w:hAnsi="Times New Roman" w:cs="Times New Roman"/>
          <w:sz w:val="24"/>
          <w:szCs w:val="24"/>
        </w:rPr>
        <w:t xml:space="preserve"> </w:t>
      </w:r>
      <w:r w:rsidR="004F45BA">
        <w:rPr>
          <w:rFonts w:ascii="Times New Roman" w:eastAsia="Times New Roman" w:hAnsi="Times New Roman" w:cs="Times New Roman"/>
          <w:sz w:val="24"/>
          <w:szCs w:val="24"/>
        </w:rPr>
        <w:t>Juvenile salmon returned as adults from outmigration year 2020 in average numbers (</w:t>
      </w:r>
      <w:r w:rsidR="000627E2">
        <w:rPr>
          <w:rFonts w:ascii="Times New Roman" w:eastAsia="Times New Roman" w:hAnsi="Times New Roman" w:cs="Times New Roman"/>
          <w:sz w:val="24"/>
          <w:szCs w:val="24"/>
        </w:rPr>
        <w:t>Chinook Salmon</w:t>
      </w:r>
      <w:r w:rsidR="004F45BA">
        <w:rPr>
          <w:rFonts w:ascii="Times New Roman" w:eastAsia="Times New Roman" w:hAnsi="Times New Roman" w:cs="Times New Roman"/>
          <w:sz w:val="24"/>
          <w:szCs w:val="24"/>
        </w:rPr>
        <w:t xml:space="preserve">) and above average for </w:t>
      </w:r>
      <w:r w:rsidR="000627E2">
        <w:rPr>
          <w:rFonts w:ascii="Times New Roman" w:eastAsia="Times New Roman" w:hAnsi="Times New Roman" w:cs="Times New Roman"/>
          <w:sz w:val="24"/>
          <w:szCs w:val="24"/>
        </w:rPr>
        <w:t>Coho Salmon</w:t>
      </w:r>
      <w:r w:rsidR="004F45BA">
        <w:rPr>
          <w:rFonts w:ascii="Times New Roman" w:eastAsia="Times New Roman" w:hAnsi="Times New Roman" w:cs="Times New Roman"/>
          <w:sz w:val="24"/>
          <w:szCs w:val="24"/>
        </w:rPr>
        <w:t xml:space="preserve"> (</w:t>
      </w:r>
      <w:hyperlink r:id="rId14">
        <w:r w:rsidR="004F45BA">
          <w:rPr>
            <w:rFonts w:ascii="Times New Roman" w:eastAsia="Times New Roman" w:hAnsi="Times New Roman" w:cs="Times New Roman"/>
            <w:color w:val="1155CC"/>
            <w:sz w:val="24"/>
            <w:szCs w:val="24"/>
            <w:u w:val="single"/>
          </w:rPr>
          <w:t>https://www.fpc.org/web/apps/adultsalmon/Q_adultcounts_annualtotalsquery.php</w:t>
        </w:r>
      </w:hyperlink>
      <w:r w:rsidR="004F45BA">
        <w:rPr>
          <w:rFonts w:ascii="Times New Roman" w:eastAsia="Times New Roman" w:hAnsi="Times New Roman" w:cs="Times New Roman"/>
          <w:sz w:val="24"/>
          <w:szCs w:val="24"/>
        </w:rPr>
        <w:t xml:space="preserve">: last accessed March 1, 2023). </w:t>
      </w:r>
      <w:r w:rsidR="0057600E">
        <w:rPr>
          <w:rFonts w:ascii="Times New Roman" w:eastAsia="Times New Roman" w:hAnsi="Times New Roman" w:cs="Times New Roman"/>
          <w:sz w:val="24"/>
          <w:szCs w:val="24"/>
        </w:rPr>
        <w:t>With average, to above average, returns of adult salmon that out</w:t>
      </w:r>
      <w:r w:rsidR="00AC4970">
        <w:rPr>
          <w:rFonts w:ascii="Times New Roman" w:eastAsia="Times New Roman" w:hAnsi="Times New Roman" w:cs="Times New Roman"/>
          <w:sz w:val="24"/>
          <w:szCs w:val="24"/>
        </w:rPr>
        <w:t>-</w:t>
      </w:r>
      <w:r w:rsidR="0057600E">
        <w:rPr>
          <w:rFonts w:ascii="Times New Roman" w:eastAsia="Times New Roman" w:hAnsi="Times New Roman" w:cs="Times New Roman"/>
          <w:sz w:val="24"/>
          <w:szCs w:val="24"/>
        </w:rPr>
        <w:t xml:space="preserve">migrated in 2020, impacts from the increased encounters with juvenile </w:t>
      </w:r>
      <w:r w:rsidR="000627E2">
        <w:rPr>
          <w:rFonts w:ascii="Times New Roman" w:eastAsia="Times New Roman" w:hAnsi="Times New Roman" w:cs="Times New Roman"/>
          <w:sz w:val="24"/>
          <w:szCs w:val="24"/>
        </w:rPr>
        <w:t>Sablefish</w:t>
      </w:r>
      <w:r w:rsidR="0057600E">
        <w:rPr>
          <w:rFonts w:ascii="Times New Roman" w:eastAsia="Times New Roman" w:hAnsi="Times New Roman" w:cs="Times New Roman"/>
          <w:sz w:val="24"/>
          <w:szCs w:val="24"/>
        </w:rPr>
        <w:t xml:space="preserve"> in 2020, appear to be relatively limited. </w:t>
      </w:r>
      <w:r w:rsidR="000627E2">
        <w:rPr>
          <w:rFonts w:ascii="Times New Roman" w:eastAsia="Times New Roman" w:hAnsi="Times New Roman" w:cs="Times New Roman"/>
          <w:sz w:val="24"/>
          <w:szCs w:val="24"/>
        </w:rPr>
        <w:t>Sablefish</w:t>
      </w:r>
      <w:r w:rsidR="0057600E">
        <w:rPr>
          <w:rFonts w:ascii="Times New Roman" w:eastAsia="Times New Roman" w:hAnsi="Times New Roman" w:cs="Times New Roman"/>
          <w:sz w:val="24"/>
          <w:szCs w:val="24"/>
        </w:rPr>
        <w:t xml:space="preserve"> impact on salmon populations may increase during years when food resources are limited and/or further increases in </w:t>
      </w:r>
      <w:r w:rsidR="000627E2">
        <w:rPr>
          <w:rFonts w:ascii="Times New Roman" w:eastAsia="Times New Roman" w:hAnsi="Times New Roman" w:cs="Times New Roman"/>
          <w:sz w:val="24"/>
          <w:szCs w:val="24"/>
        </w:rPr>
        <w:t>Sablefish</w:t>
      </w:r>
      <w:r w:rsidR="0057600E">
        <w:rPr>
          <w:rFonts w:ascii="Times New Roman" w:eastAsia="Times New Roman" w:hAnsi="Times New Roman" w:cs="Times New Roman"/>
          <w:sz w:val="24"/>
          <w:szCs w:val="24"/>
        </w:rPr>
        <w:t xml:space="preserve"> abundance in the NCC. </w:t>
      </w:r>
    </w:p>
    <w:p w:rsidR="00A15B5A" w:rsidRDefault="00101C88">
      <w:pPr>
        <w:pStyle w:val="Heading1"/>
      </w:pPr>
      <w:r>
        <w:t>Conclusions</w:t>
      </w:r>
    </w:p>
    <w:p w:rsidR="00A15B5A" w:rsidRDefault="000627E2">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Sablefish</w:t>
      </w:r>
      <w:r w:rsidR="00494290">
        <w:rPr>
          <w:rFonts w:ascii="Times New Roman" w:eastAsia="Times New Roman" w:hAnsi="Times New Roman" w:cs="Times New Roman"/>
          <w:sz w:val="24"/>
          <w:szCs w:val="24"/>
        </w:rPr>
        <w:t xml:space="preserve"> have seen marked increases in recruitment, from across their entire geographic range of California to the Bering Sea, since the onset of warm ocean condition in 2014-15 and are predicted to have favorable recruitment under future climate scenarios </w:t>
      </w:r>
      <w:r w:rsidR="00E36FBB">
        <w:rPr>
          <w:rFonts w:ascii="Times New Roman" w:eastAsia="Times New Roman" w:hAnsi="Times New Roman" w:cs="Times New Roman"/>
          <w:sz w:val="24"/>
          <w:szCs w:val="24"/>
        </w:rPr>
        <w:fldChar w:fldCharType="begin">
          <w:fldData xml:space="preserve">PEVuZE5vdGU+PENpdGU+PEF1dGhvcj5Hb2V0aGVsPC9BdXRob3I+PFllYXI+MjAyMTwvWWVhcj48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</w:fldData>
        </w:fldChar>
      </w:r>
      <w:r w:rsidR="00E36FBB">
        <w:rPr>
          <w:rFonts w:ascii="Times New Roman" w:eastAsia="Times New Roman" w:hAnsi="Times New Roman" w:cs="Times New Roman"/>
          <w:sz w:val="24"/>
          <w:szCs w:val="24"/>
        </w:rPr>
        <w:instrText xml:space="preserve"> ADDIN EN.CITE </w:instrText>
      </w:r>
      <w:r w:rsidR="00E36FBB">
        <w:rPr>
          <w:rFonts w:ascii="Times New Roman" w:eastAsia="Times New Roman" w:hAnsi="Times New Roman" w:cs="Times New Roman"/>
          <w:sz w:val="24"/>
          <w:szCs w:val="24"/>
        </w:rPr>
        <w:fldChar w:fldCharType="begin">
          <w:fldData xml:space="preserve">PEVuZE5vdGU+PENpdGU+PEF1dGhvcj5Hb2V0aGVsPC9BdXRob3I+PFllYXI+MjAyMTwvWWVhcj48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</w:fldData>
        </w:fldChar>
      </w:r>
      <w:r w:rsidR="00E36FBB">
        <w:rPr>
          <w:rFonts w:ascii="Times New Roman" w:eastAsia="Times New Roman" w:hAnsi="Times New Roman" w:cs="Times New Roman"/>
          <w:sz w:val="24"/>
          <w:szCs w:val="24"/>
        </w:rPr>
        <w:instrText xml:space="preserve"> ADDIN EN.CITE.DATA </w:instrText>
      </w:r>
      <w:r w:rsidR="00E36FBB">
        <w:rPr>
          <w:rFonts w:ascii="Times New Roman" w:eastAsia="Times New Roman" w:hAnsi="Times New Roman" w:cs="Times New Roman"/>
          <w:sz w:val="24"/>
          <w:szCs w:val="24"/>
        </w:rPr>
      </w:r>
      <w:r w:rsidR="00E36FBB">
        <w:rPr>
          <w:rFonts w:ascii="Times New Roman" w:eastAsia="Times New Roman" w:hAnsi="Times New Roman" w:cs="Times New Roman"/>
          <w:sz w:val="24"/>
          <w:szCs w:val="24"/>
        </w:rPr>
        <w:fldChar w:fldCharType="end"/>
      </w:r>
      <w:r w:rsidR="00E36FBB">
        <w:rPr>
          <w:rFonts w:ascii="Times New Roman" w:eastAsia="Times New Roman" w:hAnsi="Times New Roman" w:cs="Times New Roman"/>
          <w:sz w:val="24"/>
          <w:szCs w:val="24"/>
        </w:rPr>
      </w:r>
      <w:r w:rsidR="00E36FBB">
        <w:rPr>
          <w:rFonts w:ascii="Times New Roman" w:eastAsia="Times New Roman" w:hAnsi="Times New Roman" w:cs="Times New Roman"/>
          <w:sz w:val="24"/>
          <w:szCs w:val="24"/>
        </w:rPr>
        <w:fldChar w:fldCharType="separate"/>
      </w:r>
      <w:r w:rsidR="00E36FBB">
        <w:rPr>
          <w:rFonts w:ascii="Times New Roman" w:eastAsia="Times New Roman" w:hAnsi="Times New Roman" w:cs="Times New Roman"/>
          <w:noProof/>
          <w:sz w:val="24"/>
          <w:szCs w:val="24"/>
        </w:rPr>
        <w:t>(Haltuch et al. 2019; DFO 2020; Goethel et al. 2021; Zolotov 2021)</w:t>
      </w:r>
      <w:r w:rsidR="00E36FBB">
        <w:rPr>
          <w:rFonts w:ascii="Times New Roman" w:eastAsia="Times New Roman" w:hAnsi="Times New Roman" w:cs="Times New Roman"/>
          <w:sz w:val="24"/>
          <w:szCs w:val="24"/>
        </w:rPr>
        <w:fldChar w:fldCharType="end"/>
      </w:r>
      <w:r w:rsidR="00494290">
        <w:rPr>
          <w:rFonts w:ascii="Times New Roman" w:eastAsia="Times New Roman" w:hAnsi="Times New Roman" w:cs="Times New Roman"/>
          <w:sz w:val="24"/>
          <w:szCs w:val="24"/>
        </w:rPr>
        <w:t xml:space="preserve">. Conversely, many Pacific salmon populations along the west coast of North America have been declining since the warm ocean conditions of 2014-15 and are predicted to have rapid declines under future climate scenarios </w:t>
      </w:r>
      <w:r w:rsidR="00E36FBB">
        <w:rPr>
          <w:rFonts w:ascii="Times New Roman" w:eastAsia="Times New Roman" w:hAnsi="Times New Roman" w:cs="Times New Roman"/>
          <w:sz w:val="24"/>
          <w:szCs w:val="24"/>
        </w:rPr>
        <w:fldChar w:fldCharType="begin">
          <w:fldData xml:space="preserve">PEVuZE5vdGU+PENpdGU+PEF1dGhvcj5CZWFtaXNoPC9BdXRob3I+PFllYXI+MjAyMjwvWWVhcj48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==
</w:fldData>
        </w:fldChar>
      </w:r>
      <w:r w:rsidR="00E36FBB">
        <w:rPr>
          <w:rFonts w:ascii="Times New Roman" w:eastAsia="Times New Roman" w:hAnsi="Times New Roman" w:cs="Times New Roman"/>
          <w:sz w:val="24"/>
          <w:szCs w:val="24"/>
        </w:rPr>
        <w:instrText xml:space="preserve"> ADDIN EN.CITE </w:instrText>
      </w:r>
      <w:r w:rsidR="00E36FBB">
        <w:rPr>
          <w:rFonts w:ascii="Times New Roman" w:eastAsia="Times New Roman" w:hAnsi="Times New Roman" w:cs="Times New Roman"/>
          <w:sz w:val="24"/>
          <w:szCs w:val="24"/>
        </w:rPr>
        <w:fldChar w:fldCharType="begin">
          <w:fldData xml:space="preserve">PEVuZE5vdGU+PENpdGU+PEF1dGhvcj5CZWFtaXNoPC9BdXRob3I+PFllYXI+MjAyMjwvWWVhcj48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==
</w:fldData>
        </w:fldChar>
      </w:r>
      <w:r w:rsidR="00E36FBB">
        <w:rPr>
          <w:rFonts w:ascii="Times New Roman" w:eastAsia="Times New Roman" w:hAnsi="Times New Roman" w:cs="Times New Roman"/>
          <w:sz w:val="24"/>
          <w:szCs w:val="24"/>
        </w:rPr>
        <w:instrText xml:space="preserve"> ADDIN EN.CITE.DATA </w:instrText>
      </w:r>
      <w:r w:rsidR="00E36FBB">
        <w:rPr>
          <w:rFonts w:ascii="Times New Roman" w:eastAsia="Times New Roman" w:hAnsi="Times New Roman" w:cs="Times New Roman"/>
          <w:sz w:val="24"/>
          <w:szCs w:val="24"/>
        </w:rPr>
      </w:r>
      <w:r w:rsidR="00E36FBB">
        <w:rPr>
          <w:rFonts w:ascii="Times New Roman" w:eastAsia="Times New Roman" w:hAnsi="Times New Roman" w:cs="Times New Roman"/>
          <w:sz w:val="24"/>
          <w:szCs w:val="24"/>
        </w:rPr>
        <w:fldChar w:fldCharType="end"/>
      </w:r>
      <w:r w:rsidR="00E36FBB">
        <w:rPr>
          <w:rFonts w:ascii="Times New Roman" w:eastAsia="Times New Roman" w:hAnsi="Times New Roman" w:cs="Times New Roman"/>
          <w:sz w:val="24"/>
          <w:szCs w:val="24"/>
        </w:rPr>
      </w:r>
      <w:r w:rsidR="00E36FBB">
        <w:rPr>
          <w:rFonts w:ascii="Times New Roman" w:eastAsia="Times New Roman" w:hAnsi="Times New Roman" w:cs="Times New Roman"/>
          <w:sz w:val="24"/>
          <w:szCs w:val="24"/>
        </w:rPr>
        <w:fldChar w:fldCharType="separate"/>
      </w:r>
      <w:r w:rsidR="00E36FBB">
        <w:rPr>
          <w:rFonts w:ascii="Times New Roman" w:eastAsia="Times New Roman" w:hAnsi="Times New Roman" w:cs="Times New Roman"/>
          <w:noProof/>
          <w:sz w:val="24"/>
          <w:szCs w:val="24"/>
        </w:rPr>
        <w:t xml:space="preserve">(Katz et al. 2013; </w:t>
      </w:r>
      <w:r w:rsidR="00E36FBB">
        <w:rPr>
          <w:rFonts w:ascii="Times New Roman" w:eastAsia="Times New Roman" w:hAnsi="Times New Roman" w:cs="Times New Roman"/>
          <w:noProof/>
          <w:sz w:val="24"/>
          <w:szCs w:val="24"/>
        </w:rPr>
        <w:lastRenderedPageBreak/>
        <w:t>Wells et al. 2020; Crozier et al. 2021; Weber et al. 2021; Beamish 2022)</w:t>
      </w:r>
      <w:r w:rsidR="00E36FBB">
        <w:rPr>
          <w:rFonts w:ascii="Times New Roman" w:eastAsia="Times New Roman" w:hAnsi="Times New Roman" w:cs="Times New Roman"/>
          <w:sz w:val="24"/>
          <w:szCs w:val="24"/>
        </w:rPr>
        <w:fldChar w:fldCharType="end"/>
      </w:r>
      <w:r w:rsidR="00494290">
        <w:rPr>
          <w:rFonts w:ascii="Times New Roman" w:eastAsia="Times New Roman" w:hAnsi="Times New Roman" w:cs="Times New Roman"/>
          <w:sz w:val="24"/>
          <w:szCs w:val="24"/>
        </w:rPr>
        <w:t xml:space="preserve">. Increased temperature in nearshore waters is opening up more habitat for juvenile </w:t>
      </w:r>
      <w:r>
        <w:rPr>
          <w:rFonts w:ascii="Times New Roman" w:eastAsia="Times New Roman" w:hAnsi="Times New Roman" w:cs="Times New Roman"/>
          <w:sz w:val="24"/>
          <w:szCs w:val="24"/>
        </w:rPr>
        <w:t>Sablefish</w:t>
      </w:r>
      <w:r w:rsidR="00494290">
        <w:rPr>
          <w:rFonts w:ascii="Times New Roman" w:eastAsia="Times New Roman" w:hAnsi="Times New Roman" w:cs="Times New Roman"/>
          <w:sz w:val="24"/>
          <w:szCs w:val="24"/>
        </w:rPr>
        <w:t xml:space="preserve"> to feed and grow in direct competition with recently out</w:t>
      </w:r>
      <w:r w:rsidR="00AC4970">
        <w:rPr>
          <w:rFonts w:ascii="Times New Roman" w:eastAsia="Times New Roman" w:hAnsi="Times New Roman" w:cs="Times New Roman"/>
          <w:sz w:val="24"/>
          <w:szCs w:val="24"/>
        </w:rPr>
        <w:t>-</w:t>
      </w:r>
      <w:r w:rsidR="00494290">
        <w:rPr>
          <w:rFonts w:ascii="Times New Roman" w:eastAsia="Times New Roman" w:hAnsi="Times New Roman" w:cs="Times New Roman"/>
          <w:sz w:val="24"/>
          <w:szCs w:val="24"/>
        </w:rPr>
        <w:t xml:space="preserve">migrated juvenile salmon. With </w:t>
      </w:r>
      <w:r w:rsidR="00A954AC">
        <w:rPr>
          <w:rFonts w:ascii="Times New Roman" w:eastAsia="Times New Roman" w:hAnsi="Times New Roman" w:cs="Times New Roman"/>
          <w:sz w:val="24"/>
          <w:szCs w:val="24"/>
        </w:rPr>
        <w:t xml:space="preserve">salmon and </w:t>
      </w:r>
      <w:r>
        <w:rPr>
          <w:rFonts w:ascii="Times New Roman" w:eastAsia="Times New Roman" w:hAnsi="Times New Roman" w:cs="Times New Roman"/>
          <w:sz w:val="24"/>
          <w:szCs w:val="24"/>
        </w:rPr>
        <w:t>Sablefish</w:t>
      </w:r>
      <w:r w:rsidR="00A954AC">
        <w:rPr>
          <w:rFonts w:ascii="Times New Roman" w:eastAsia="Times New Roman" w:hAnsi="Times New Roman" w:cs="Times New Roman"/>
          <w:sz w:val="24"/>
          <w:szCs w:val="24"/>
        </w:rPr>
        <w:t xml:space="preserve"> diet overlap,</w:t>
      </w:r>
      <w:r w:rsidR="00494290">
        <w:rPr>
          <w:rFonts w:ascii="Times New Roman" w:eastAsia="Times New Roman" w:hAnsi="Times New Roman" w:cs="Times New Roman"/>
          <w:sz w:val="24"/>
          <w:szCs w:val="24"/>
        </w:rPr>
        <w:t xml:space="preserve"> </w:t>
      </w:r>
      <w:r w:rsidR="00A954AC">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Sablefish</w:t>
      </w:r>
      <w:r w:rsidR="00A954AC">
        <w:rPr>
          <w:rFonts w:ascii="Times New Roman" w:eastAsia="Times New Roman" w:hAnsi="Times New Roman" w:cs="Times New Roman"/>
          <w:sz w:val="24"/>
          <w:szCs w:val="24"/>
        </w:rPr>
        <w:t xml:space="preserve"> having </w:t>
      </w:r>
      <w:r w:rsidR="00494290">
        <w:rPr>
          <w:rFonts w:ascii="Times New Roman" w:eastAsia="Times New Roman" w:hAnsi="Times New Roman" w:cs="Times New Roman"/>
          <w:sz w:val="24"/>
          <w:szCs w:val="24"/>
        </w:rPr>
        <w:t>higher fee</w:t>
      </w:r>
      <w:r w:rsidR="00E36FBB">
        <w:rPr>
          <w:rFonts w:ascii="Times New Roman" w:eastAsia="Times New Roman" w:hAnsi="Times New Roman" w:cs="Times New Roman"/>
          <w:sz w:val="24"/>
          <w:szCs w:val="24"/>
        </w:rPr>
        <w:t>ding intensity and growth rates</w:t>
      </w:r>
      <w:r w:rsidR="00494290">
        <w:rPr>
          <w:rFonts w:ascii="Times New Roman" w:eastAsia="Times New Roman" w:hAnsi="Times New Roman" w:cs="Times New Roman"/>
          <w:sz w:val="24"/>
          <w:szCs w:val="24"/>
        </w:rPr>
        <w:t xml:space="preserve"> and </w:t>
      </w:r>
      <w:r w:rsidR="00A954AC">
        <w:rPr>
          <w:rFonts w:ascii="Times New Roman" w:eastAsia="Times New Roman" w:hAnsi="Times New Roman" w:cs="Times New Roman"/>
          <w:sz w:val="24"/>
          <w:szCs w:val="24"/>
        </w:rPr>
        <w:t xml:space="preserve">their </w:t>
      </w:r>
      <w:r w:rsidR="00494290">
        <w:rPr>
          <w:rFonts w:ascii="Times New Roman" w:eastAsia="Times New Roman" w:hAnsi="Times New Roman" w:cs="Times New Roman"/>
          <w:sz w:val="24"/>
          <w:szCs w:val="24"/>
        </w:rPr>
        <w:t>ability to eat larger prey for their size, juvenile salmon will be the losers in competitive situations</w:t>
      </w:r>
      <w:r w:rsidR="00A954AC">
        <w:rPr>
          <w:rFonts w:ascii="Times New Roman" w:eastAsia="Times New Roman" w:hAnsi="Times New Roman" w:cs="Times New Roman"/>
          <w:sz w:val="24"/>
          <w:szCs w:val="24"/>
        </w:rPr>
        <w:t xml:space="preserve"> with </w:t>
      </w:r>
      <w:r>
        <w:rPr>
          <w:rFonts w:ascii="Times New Roman" w:eastAsia="Times New Roman" w:hAnsi="Times New Roman" w:cs="Times New Roman"/>
          <w:sz w:val="24"/>
          <w:szCs w:val="24"/>
        </w:rPr>
        <w:t>Sablefish</w:t>
      </w:r>
      <w:r w:rsidR="00494290">
        <w:rPr>
          <w:rFonts w:ascii="Times New Roman" w:eastAsia="Times New Roman" w:hAnsi="Times New Roman" w:cs="Times New Roman"/>
          <w:sz w:val="24"/>
          <w:szCs w:val="24"/>
        </w:rPr>
        <w:t xml:space="preserve">. Salmon populations are already predicted to decrease </w:t>
      </w:r>
      <w:r w:rsidR="00AC4970">
        <w:rPr>
          <w:rFonts w:ascii="Times New Roman" w:eastAsia="Times New Roman" w:hAnsi="Times New Roman" w:cs="Times New Roman"/>
          <w:sz w:val="24"/>
          <w:szCs w:val="24"/>
        </w:rPr>
        <w:t xml:space="preserve">primarily </w:t>
      </w:r>
      <w:r w:rsidR="00494290">
        <w:rPr>
          <w:rFonts w:ascii="Times New Roman" w:eastAsia="Times New Roman" w:hAnsi="Times New Roman" w:cs="Times New Roman"/>
          <w:sz w:val="24"/>
          <w:szCs w:val="24"/>
        </w:rPr>
        <w:t xml:space="preserve">due to increased ocean temperatures, yet </w:t>
      </w:r>
      <w:r w:rsidR="00766A43">
        <w:rPr>
          <w:rFonts w:ascii="Times New Roman" w:eastAsia="Times New Roman" w:hAnsi="Times New Roman" w:cs="Times New Roman"/>
          <w:sz w:val="24"/>
          <w:szCs w:val="24"/>
        </w:rPr>
        <w:t xml:space="preserve">their outlook </w:t>
      </w:r>
      <w:r w:rsidR="00494290">
        <w:rPr>
          <w:rFonts w:ascii="Times New Roman" w:eastAsia="Times New Roman" w:hAnsi="Times New Roman" w:cs="Times New Roman"/>
          <w:sz w:val="24"/>
          <w:szCs w:val="24"/>
        </w:rPr>
        <w:t xml:space="preserve"> is worse than we think if consider trophic interactions with a competitor like juvenile </w:t>
      </w:r>
      <w:r>
        <w:rPr>
          <w:rFonts w:ascii="Times New Roman" w:eastAsia="Times New Roman" w:hAnsi="Times New Roman" w:cs="Times New Roman"/>
          <w:sz w:val="24"/>
          <w:szCs w:val="24"/>
        </w:rPr>
        <w:t>Sablefish</w:t>
      </w:r>
      <w:r w:rsidR="00494290">
        <w:rPr>
          <w:rFonts w:ascii="Times New Roman" w:eastAsia="Times New Roman" w:hAnsi="Times New Roman" w:cs="Times New Roman"/>
          <w:sz w:val="24"/>
          <w:szCs w:val="24"/>
        </w:rPr>
        <w:t xml:space="preserve">. </w:t>
      </w:r>
      <w:r w:rsidR="00101C88">
        <w:rPr>
          <w:rFonts w:ascii="Times New Roman" w:eastAsia="Times New Roman" w:hAnsi="Times New Roman" w:cs="Times New Roman"/>
          <w:sz w:val="24"/>
          <w:szCs w:val="24"/>
        </w:rPr>
        <w:t xml:space="preserve">Understanding these interactions and their potential impacts is important for the effective management and conservation of these species and the California </w:t>
      </w:r>
      <w:r w:rsidR="00362165">
        <w:rPr>
          <w:rFonts w:ascii="Times New Roman" w:eastAsia="Times New Roman" w:hAnsi="Times New Roman" w:cs="Times New Roman"/>
          <w:sz w:val="24"/>
          <w:szCs w:val="24"/>
        </w:rPr>
        <w:t>C</w:t>
      </w:r>
      <w:r w:rsidR="00101C88">
        <w:rPr>
          <w:rFonts w:ascii="Times New Roman" w:eastAsia="Times New Roman" w:hAnsi="Times New Roman" w:cs="Times New Roman"/>
          <w:sz w:val="24"/>
          <w:szCs w:val="24"/>
        </w:rPr>
        <w:t>urrent ecosystem as a whole.</w:t>
      </w:r>
    </w:p>
    <w:p w:rsidR="00A15B5A" w:rsidRDefault="00101C88">
      <w:pPr>
        <w:pStyle w:val="Heading1"/>
      </w:pPr>
      <w:r>
        <w:t>Acknowledgements</w:t>
      </w:r>
    </w:p>
    <w:p w:rsidR="00A954AC" w:rsidRPr="00A954AC" w:rsidRDefault="00101C88" w:rsidP="00A954AC">
      <w:pPr>
        <w:autoSpaceDE w:val="0"/>
        <w:autoSpaceDN w:val="0"/>
        <w:adjustRightInd w:val="0"/>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work would not have been possible without the Captain and </w:t>
      </w:r>
      <w:r w:rsidR="0027628E">
        <w:rPr>
          <w:rFonts w:ascii="Times New Roman" w:eastAsia="Times New Roman" w:hAnsi="Times New Roman" w:cs="Times New Roman"/>
          <w:sz w:val="24"/>
          <w:szCs w:val="24"/>
        </w:rPr>
        <w:t>crew</w:t>
      </w:r>
      <w:r>
        <w:rPr>
          <w:rFonts w:ascii="Times New Roman" w:eastAsia="Times New Roman" w:hAnsi="Times New Roman" w:cs="Times New Roman"/>
          <w:sz w:val="24"/>
          <w:szCs w:val="24"/>
        </w:rPr>
        <w:t xml:space="preserve"> of the F/V </w:t>
      </w:r>
      <w:proofErr w:type="spellStart"/>
      <w:r>
        <w:rPr>
          <w:rFonts w:ascii="Times New Roman" w:eastAsia="Times New Roman" w:hAnsi="Times New Roman" w:cs="Times New Roman"/>
          <w:sz w:val="24"/>
          <w:szCs w:val="24"/>
        </w:rPr>
        <w:t>Frosti</w:t>
      </w:r>
      <w:proofErr w:type="spellEnd"/>
      <w:r>
        <w:rPr>
          <w:rFonts w:ascii="Times New Roman" w:eastAsia="Times New Roman" w:hAnsi="Times New Roman" w:cs="Times New Roman"/>
          <w:sz w:val="24"/>
          <w:szCs w:val="24"/>
        </w:rPr>
        <w:t xml:space="preserve"> that performed our survey in 2020 without research scientists aboard due to Covid-19. This work was funded by the Bonneville Power Administration (project #1998-014-00) and NOAA Fisheries.</w:t>
      </w:r>
      <w:r w:rsidR="00362165">
        <w:rPr>
          <w:rFonts w:ascii="Times New Roman" w:eastAsia="Times New Roman" w:hAnsi="Times New Roman" w:cs="Times New Roman"/>
          <w:sz w:val="24"/>
          <w:szCs w:val="24"/>
        </w:rPr>
        <w:t xml:space="preserve"> </w:t>
      </w:r>
    </w:p>
    <w:p w:rsidR="00362165" w:rsidRDefault="00A954AC" w:rsidP="00A954AC">
      <w:pPr>
        <w:spacing w:line="480" w:lineRule="auto"/>
        <w:rPr>
          <w:rFonts w:ascii="Times New Roman" w:eastAsia="Times New Roman" w:hAnsi="Times New Roman" w:cs="Times New Roman"/>
          <w:sz w:val="24"/>
          <w:szCs w:val="24"/>
        </w:rPr>
      </w:pPr>
      <w:r w:rsidRPr="00A954AC">
        <w:rPr>
          <w:rFonts w:ascii="Times New Roman" w:eastAsia="Times New Roman" w:hAnsi="Times New Roman" w:cs="Times New Roman"/>
          <w:sz w:val="24"/>
          <w:szCs w:val="24"/>
        </w:rPr>
        <w:t xml:space="preserve">We also thank </w:t>
      </w:r>
      <w:proofErr w:type="spellStart"/>
      <w:r>
        <w:rPr>
          <w:rFonts w:ascii="Times New Roman" w:eastAsia="Times New Roman" w:hAnsi="Times New Roman" w:cs="Times New Roman"/>
          <w:sz w:val="24"/>
          <w:szCs w:val="24"/>
        </w:rPr>
        <w:t>Ric</w:t>
      </w:r>
      <w:proofErr w:type="spellEnd"/>
      <w:r>
        <w:rPr>
          <w:rFonts w:ascii="Times New Roman" w:eastAsia="Times New Roman" w:hAnsi="Times New Roman" w:cs="Times New Roman"/>
          <w:sz w:val="24"/>
          <w:szCs w:val="24"/>
        </w:rPr>
        <w:t xml:space="preserve"> Brodeur</w:t>
      </w:r>
      <w:r w:rsidRPr="00A954AC">
        <w:rPr>
          <w:rFonts w:ascii="Times New Roman" w:eastAsia="Times New Roman" w:hAnsi="Times New Roman" w:cs="Times New Roman"/>
          <w:sz w:val="24"/>
          <w:szCs w:val="24"/>
        </w:rPr>
        <w:t xml:space="preserve"> for reviewing </w:t>
      </w:r>
      <w:r>
        <w:rPr>
          <w:rFonts w:ascii="Times New Roman" w:eastAsia="Times New Roman" w:hAnsi="Times New Roman" w:cs="Times New Roman"/>
          <w:sz w:val="24"/>
          <w:szCs w:val="24"/>
        </w:rPr>
        <w:t xml:space="preserve">an earlier </w:t>
      </w:r>
      <w:r w:rsidRPr="00A954AC">
        <w:rPr>
          <w:rFonts w:ascii="Times New Roman" w:eastAsia="Times New Roman" w:hAnsi="Times New Roman" w:cs="Times New Roman"/>
          <w:sz w:val="24"/>
          <w:szCs w:val="24"/>
        </w:rPr>
        <w:t>draft of the paper.</w:t>
      </w:r>
    </w:p>
    <w:p w:rsidR="00A15B5A" w:rsidRDefault="00A15B5A">
      <w:pPr>
        <w:spacing w:line="480" w:lineRule="auto"/>
        <w:rPr>
          <w:rFonts w:ascii="Times New Roman" w:eastAsia="Times New Roman" w:hAnsi="Times New Roman" w:cs="Times New Roman"/>
          <w:sz w:val="24"/>
          <w:szCs w:val="24"/>
        </w:rPr>
      </w:pPr>
    </w:p>
    <w:p w:rsidR="00F306BF" w:rsidRDefault="00101C88" w:rsidP="00C37B9E">
      <w:pPr>
        <w:pStyle w:val="Heading1"/>
      </w:pPr>
      <w:bookmarkStart w:id="0" w:name="_heading=h.x143hmg67wk9" w:colFirst="0" w:colLast="0"/>
      <w:bookmarkEnd w:id="0"/>
      <w:r>
        <w:t>Literature Cited</w:t>
      </w:r>
      <w:r w:rsidR="00C36B46">
        <w:t xml:space="preserve"> *need to add </w:t>
      </w:r>
      <w:proofErr w:type="spellStart"/>
      <w:r w:rsidR="00C36B46">
        <w:t>johnstone</w:t>
      </w:r>
      <w:proofErr w:type="spellEnd"/>
      <w:r w:rsidR="00C36B46">
        <w:t xml:space="preserve"> and Mantua 2014</w:t>
      </w:r>
    </w:p>
    <w:p w:rsidR="00417D39" w:rsidRPr="00417D39" w:rsidRDefault="00F306BF" w:rsidP="00417D39">
      <w:pPr>
        <w:pStyle w:val="EndNoteBibliography"/>
        <w:spacing w:after="0"/>
        <w:ind w:left="720" w:hanging="720"/>
      </w:pPr>
      <w:r>
        <w:fldChar w:fldCharType="begin"/>
      </w:r>
      <w:r>
        <w:instrText xml:space="preserve"> ADDIN EN.REFLIST </w:instrText>
      </w:r>
      <w:r>
        <w:fldChar w:fldCharType="separate"/>
      </w:r>
      <w:r w:rsidR="00417D39" w:rsidRPr="00417D39">
        <w:t>Akinori, T., A. Ichiro, and M. Isamu. 2003. Evidence of growth-selectiv</w:t>
      </w:r>
      <w:r w:rsidR="00E47FCA">
        <w:t>e predation on larval Japanese A</w:t>
      </w:r>
      <w:r w:rsidR="00417D39" w:rsidRPr="00417D39">
        <w:t xml:space="preserve">nchovy </w:t>
      </w:r>
      <w:r w:rsidR="00417D39" w:rsidRPr="00417D39">
        <w:rPr>
          <w:i/>
        </w:rPr>
        <w:t>Engraulis japonicus</w:t>
      </w:r>
      <w:r w:rsidR="00417D39" w:rsidRPr="00417D39">
        <w:t xml:space="preserve"> in Sagami Bay. Marine Ecology Progress Series 252:223-238.  doi:10.3354/meps252223.</w:t>
      </w:r>
    </w:p>
    <w:p w:rsidR="00417D39" w:rsidRPr="00417D39" w:rsidRDefault="00417D39" w:rsidP="00417D39">
      <w:pPr>
        <w:pStyle w:val="EndNoteBibliography"/>
        <w:spacing w:after="0"/>
        <w:ind w:left="720" w:hanging="720"/>
      </w:pPr>
      <w:r w:rsidRPr="00417D39">
        <w:t>Auth, T. D., E. A. Daly, R. D. Brodeur, and J. L. Fisher. 2018. Phenological and distributional shifts in ichthyoplankton associated with recent warming in the northeast Pacific Ocean. Global Change Biology 24(1):259-272.  doi:10.1111/gcb.13872.</w:t>
      </w:r>
    </w:p>
    <w:p w:rsidR="00417D39" w:rsidRPr="00417D39" w:rsidRDefault="00417D39" w:rsidP="00417D39">
      <w:pPr>
        <w:pStyle w:val="EndNoteBibliography"/>
        <w:spacing w:after="0"/>
        <w:ind w:left="720" w:hanging="720"/>
      </w:pPr>
      <w:r w:rsidRPr="00417D39">
        <w:t>Barbeaux, S. J., K. Holsman, and S. Zador. 2020. Marine heatwave stress test of ecosystem-based fisheries management in the Gulf of Alaska Pacific cod fishery. Frontiers in Marine Science 7:703.  doi:10.3389/fmars.2020.00703.</w:t>
      </w:r>
    </w:p>
    <w:p w:rsidR="00417D39" w:rsidRPr="00417D39" w:rsidRDefault="00417D39" w:rsidP="00417D39">
      <w:pPr>
        <w:pStyle w:val="EndNoteBibliography"/>
        <w:spacing w:after="0"/>
        <w:ind w:left="720" w:hanging="720"/>
      </w:pPr>
      <w:r w:rsidRPr="00417D39">
        <w:lastRenderedPageBreak/>
        <w:t>Beamish, R. 2022. The need to see a bigger picture to understand the ups and downs of Pacific salmon abundances. ICES Journal of Marine Science 79(4):1005-1014.  doi:10.1093/icesjms/fsac036.</w:t>
      </w:r>
    </w:p>
    <w:p w:rsidR="00417D39" w:rsidRPr="00417D39" w:rsidRDefault="00417D39" w:rsidP="00417D39">
      <w:pPr>
        <w:pStyle w:val="EndNoteBibliography"/>
        <w:spacing w:after="0"/>
        <w:ind w:left="720" w:hanging="720"/>
      </w:pPr>
      <w:r w:rsidRPr="00417D39">
        <w:t xml:space="preserve">Beamish, R. J., C. Mahnken, and C. M. Neville. 2004. Evidence that reduced early marine growth is associated with lower marine survival of </w:t>
      </w:r>
      <w:r w:rsidR="000627E2">
        <w:t>Coho Salmon</w:t>
      </w:r>
      <w:r w:rsidRPr="00417D39">
        <w:t>. Transactions of the American Fisheries Society 133(1):26-33.  doi:10.1577/t03-028.</w:t>
      </w:r>
    </w:p>
    <w:p w:rsidR="00417D39" w:rsidRPr="00417D39" w:rsidRDefault="00417D39" w:rsidP="00417D39">
      <w:pPr>
        <w:pStyle w:val="EndNoteBibliography"/>
        <w:spacing w:after="0"/>
        <w:ind w:left="720" w:hanging="720"/>
      </w:pPr>
      <w:r w:rsidRPr="00417D39">
        <w:t xml:space="preserve">Benkwitt, C., R. D. Brodeur, E. A. Daly, and T. M. Hurst. 2009. Diel feeding chronology, gastric evacuation and daily food consumption of juvenile </w:t>
      </w:r>
      <w:r w:rsidR="000627E2">
        <w:t>Chinook Salmon</w:t>
      </w:r>
      <w:r w:rsidRPr="00417D39">
        <w:t xml:space="preserve"> in coastal waters. Transactions of the American Fisheries Society 138:111-120.  doi:10.1577/T08-060.1.</w:t>
      </w:r>
    </w:p>
    <w:p w:rsidR="00417D39" w:rsidRPr="00417D39" w:rsidRDefault="00417D39" w:rsidP="00417D39">
      <w:pPr>
        <w:pStyle w:val="EndNoteBibliography"/>
        <w:spacing w:after="0"/>
        <w:ind w:left="720" w:hanging="720"/>
      </w:pPr>
      <w:r w:rsidRPr="00417D39">
        <w:t>Bizzarro, J., L. Dewitt, B. Wells, A. Curtis, J. Santora, and J. Field. NOAA Southwest Fisheries Science Center: United States. 2023. California Current Trophic Database (CCTD). Marine Data Archive</w:t>
      </w:r>
      <w:r w:rsidRPr="00417D39">
        <w:rPr>
          <w:b/>
        </w:rPr>
        <w:t>,</w:t>
      </w:r>
      <w:r w:rsidRPr="00417D39">
        <w:t xml:space="preserve"> doi:10.14284/597. Available at: </w:t>
      </w:r>
      <w:hyperlink r:id="rId15" w:history="1">
        <w:r w:rsidRPr="00417D39">
          <w:rPr>
            <w:rStyle w:val="Hyperlink"/>
          </w:rPr>
          <w:t>https://oceanview.pfeg.noaa.gov/erddap/search/index.html?page=1&amp;itemsPerPage=1000&amp;searchFor=SWFSC-CCTD</w:t>
        </w:r>
      </w:hyperlink>
      <w:r w:rsidRPr="00417D39">
        <w:t>.</w:t>
      </w:r>
    </w:p>
    <w:p w:rsidR="00417D39" w:rsidRPr="00417D39" w:rsidRDefault="00417D39" w:rsidP="00417D39">
      <w:pPr>
        <w:pStyle w:val="EndNoteBibliography"/>
        <w:spacing w:after="0"/>
        <w:ind w:left="720" w:hanging="720"/>
      </w:pPr>
      <w:r w:rsidRPr="00417D39">
        <w:t xml:space="preserve">Boehlert, G., and M. Yoklavich. 1985. Larval and juvenile growth of </w:t>
      </w:r>
      <w:r w:rsidR="000627E2">
        <w:t>Sablefish</w:t>
      </w:r>
      <w:r w:rsidRPr="00417D39">
        <w:t xml:space="preserve">, </w:t>
      </w:r>
      <w:r w:rsidRPr="00417D39">
        <w:rPr>
          <w:i/>
        </w:rPr>
        <w:t>Anoplopoma fimbria</w:t>
      </w:r>
      <w:r w:rsidRPr="00417D39">
        <w:t>, as determined from otolith increments. Fishery Bulletin 83(3):475-481.</w:t>
      </w:r>
    </w:p>
    <w:p w:rsidR="00417D39" w:rsidRPr="00417D39" w:rsidRDefault="00417D39" w:rsidP="00417D39">
      <w:pPr>
        <w:pStyle w:val="EndNoteBibliography"/>
        <w:spacing w:after="0"/>
        <w:ind w:left="720" w:hanging="720"/>
      </w:pPr>
      <w:r w:rsidRPr="00417D39">
        <w:t>Brodeur, R. D., T. D. Auth, and A. J. Phillips. 2019. Major shifts in pelagic micronekton and macrozooplankton community structure in an upwelling ecosystem related to an unprecedented marine heatwave. Frontiers in Marine Science 6(212).  doi:10.3389/fmars.2019.00212.</w:t>
      </w:r>
    </w:p>
    <w:p w:rsidR="00417D39" w:rsidRPr="00417D39" w:rsidRDefault="00417D39" w:rsidP="00417D39">
      <w:pPr>
        <w:pStyle w:val="EndNoteBibliography"/>
        <w:spacing w:after="0"/>
        <w:ind w:left="720" w:hanging="720"/>
      </w:pPr>
      <w:r w:rsidRPr="00417D39">
        <w:t xml:space="preserve">Brodeur, R. D., E. A. Daly, R. A. Schabetsberger, and K. L. Mier. 2007. Interannaul and interdecadal variability in juvenile </w:t>
      </w:r>
      <w:r w:rsidR="000627E2">
        <w:t>Coho</w:t>
      </w:r>
      <w:r w:rsidRPr="00417D39">
        <w:t xml:space="preserve"> (</w:t>
      </w:r>
      <w:r w:rsidRPr="00417D39">
        <w:rPr>
          <w:i/>
        </w:rPr>
        <w:t>Oncorhynchus kisutch</w:t>
      </w:r>
      <w:r w:rsidRPr="00417D39">
        <w:t>) salmon diets in relationship to environmental changes in the northern California current. Fisheries Oceanography 16(5):395-408.  doi:10.1111/j.1365-2419.2007.00438.x.</w:t>
      </w:r>
    </w:p>
    <w:p w:rsidR="00417D39" w:rsidRPr="00417D39" w:rsidRDefault="00417D39" w:rsidP="00417D39">
      <w:pPr>
        <w:pStyle w:val="EndNoteBibliography"/>
        <w:spacing w:after="0"/>
        <w:ind w:left="720" w:hanging="720"/>
      </w:pPr>
      <w:r w:rsidRPr="00417D39">
        <w:t>Brodeur, R. D., J. P. Fisher, D. J. Teel, R. L. Emmett, E. Casillas, and T. W. Miller. 2004. Juvenile salmonid distribution, growth, condition, origin, and environmental and species associations in the Northern California Current. Fishery Bulletin 102(1):25-46.</w:t>
      </w:r>
    </w:p>
    <w:p w:rsidR="00417D39" w:rsidRPr="00417D39" w:rsidRDefault="00417D39" w:rsidP="00417D39">
      <w:pPr>
        <w:pStyle w:val="EndNoteBibliography"/>
        <w:spacing w:after="0"/>
        <w:ind w:left="720" w:hanging="720"/>
      </w:pPr>
      <w:r w:rsidRPr="00417D39">
        <w:t>Brodeur, R. D., H. V. Lorz, W. G. Pearcy, and United States. National Marine Fisheries Service. 1987. Food habits and dietary variability of pelagic nekton off Oregon and Washington, 1979-1984. U.S. Dept. of Commerce, National Oceanic and Atmospheric Administration, National Marine Fisheries Service, [Seattle, Wash.].</w:t>
      </w:r>
    </w:p>
    <w:p w:rsidR="00417D39" w:rsidRPr="00417D39" w:rsidRDefault="00417D39" w:rsidP="00417D39">
      <w:pPr>
        <w:pStyle w:val="EndNoteBibliography"/>
        <w:spacing w:after="0"/>
        <w:ind w:left="720" w:hanging="720"/>
      </w:pPr>
      <w:r w:rsidRPr="00417D39">
        <w:t>Brodeur, R. D., and W. G. Pearcy. 1986. Distribution and relative abundance of pelagic nonsalmonid nekton off Oregon and Washington, 1979-84. U.S. Dept. of Commerce, National Oceanic and Atmospheric Administration, National Marine Fisheries Service, [Seattle, Wash.]. iii, 85 p.pp.</w:t>
      </w:r>
    </w:p>
    <w:p w:rsidR="00417D39" w:rsidRPr="00417D39" w:rsidRDefault="00417D39" w:rsidP="00417D39">
      <w:pPr>
        <w:pStyle w:val="EndNoteBibliography"/>
        <w:spacing w:after="0"/>
        <w:ind w:left="720" w:hanging="720"/>
      </w:pPr>
      <w:r w:rsidRPr="00417D39">
        <w:t>Brodeur, R. D., and W. G. Pearcy. 1992. Effects of environmental variability on trophic interaction and food web structure in a pelagic upwelling ecosystem. Marine Ecology-Progress Series 84(2):101-119.</w:t>
      </w:r>
    </w:p>
    <w:p w:rsidR="00417D39" w:rsidRPr="00417D39" w:rsidRDefault="00417D39" w:rsidP="00417D39">
      <w:pPr>
        <w:pStyle w:val="EndNoteBibliography"/>
        <w:spacing w:after="0"/>
        <w:ind w:left="720" w:hanging="720"/>
      </w:pPr>
      <w:r w:rsidRPr="00417D39">
        <w:t>Buckley, T., G. Tyler, D. Smith, and P. Livingston. 1999. Food habits of some commercially important groundfish off the coasts of California, Oregon, Washington, and British Columbia. NOAA Technical Memorandum NMFS-AFSC 102:173.</w:t>
      </w:r>
    </w:p>
    <w:p w:rsidR="00417D39" w:rsidRPr="00417D39" w:rsidRDefault="00417D39" w:rsidP="00417D39">
      <w:pPr>
        <w:pStyle w:val="EndNoteBibliography"/>
        <w:spacing w:after="0"/>
        <w:ind w:left="720" w:hanging="720"/>
      </w:pPr>
      <w:r w:rsidRPr="00417D39">
        <w:t>Burke, B. J., W. T. Peterson, B. R. Beckman, C. A. Morgan, E. A. Daly, and M. Litz. 2013. Multivariate models of adult Pacific salmon returns. Plos One 8(1):e54134. doi:10.1371/journal.pone.0054134.  doi:10.1371/journal.pone.0054134.</w:t>
      </w:r>
    </w:p>
    <w:p w:rsidR="00417D39" w:rsidRPr="00417D39" w:rsidRDefault="00417D39" w:rsidP="00417D39">
      <w:pPr>
        <w:pStyle w:val="EndNoteBibliography"/>
        <w:spacing w:after="0"/>
        <w:ind w:left="720" w:hanging="720"/>
      </w:pPr>
      <w:r w:rsidRPr="00417D39">
        <w:lastRenderedPageBreak/>
        <w:t xml:space="preserve">Callahan, M. W., A. H. Beaudreau, R. Heintz, and F. Mueter. 2021a. First winter energy allocation in juvenile </w:t>
      </w:r>
      <w:r w:rsidR="000627E2">
        <w:t>Sablefish</w:t>
      </w:r>
      <w:r w:rsidRPr="00417D39">
        <w:t xml:space="preserve"> </w:t>
      </w:r>
      <w:r w:rsidRPr="00417D39">
        <w:rPr>
          <w:i/>
        </w:rPr>
        <w:t>Anoplopoma fimbria</w:t>
      </w:r>
      <w:r w:rsidRPr="00417D39">
        <w:t>, a fast growing marine piscivore. Marine Ecology Progress Series 663:145-156.  doi:10.3354/meps13641.</w:t>
      </w:r>
    </w:p>
    <w:p w:rsidR="00417D39" w:rsidRPr="00417D39" w:rsidRDefault="00417D39" w:rsidP="00417D39">
      <w:pPr>
        <w:pStyle w:val="EndNoteBibliography"/>
        <w:spacing w:after="0"/>
        <w:ind w:left="720" w:hanging="720"/>
      </w:pPr>
      <w:r w:rsidRPr="00417D39">
        <w:t xml:space="preserve">Callahan, M. W., A. H. Beaudreau, R. A. Heintz, F. J. Mueter, and M. C. Rogers. 2021b. Temporal and Age‐Based Variation in Juvenile </w:t>
      </w:r>
      <w:r w:rsidR="000627E2">
        <w:t>Sablefish</w:t>
      </w:r>
      <w:r w:rsidRPr="00417D39">
        <w:t xml:space="preserve"> Diet Composition and Quality: Inferences from Stomach Contents and Stable Isotopes. Marine and Coastal Fisheries 13(4):396-412.  doi:10.1002/mcf2.10173.</w:t>
      </w:r>
    </w:p>
    <w:p w:rsidR="00417D39" w:rsidRPr="00417D39" w:rsidRDefault="00417D39" w:rsidP="00417D39">
      <w:pPr>
        <w:pStyle w:val="EndNoteBibliography"/>
        <w:spacing w:after="0"/>
        <w:ind w:left="720" w:hanging="720"/>
      </w:pPr>
      <w:r w:rsidRPr="00417D39">
        <w:t xml:space="preserve">Chasco, B. E., M. E. Hunsicker, K. C. Jacobson, O. T. Welch, C. A. Morgan, B. A. Muhling, and J. A. Harding. 2022. Evidence of temperature driven shifts in </w:t>
      </w:r>
      <w:r w:rsidR="00E47FCA">
        <w:t>Market Squid</w:t>
      </w:r>
      <w:r w:rsidRPr="00417D39">
        <w:t xml:space="preserve"> (</w:t>
      </w:r>
      <w:r w:rsidRPr="00417D39">
        <w:rPr>
          <w:i/>
        </w:rPr>
        <w:t>Doryteuthis opalescens</w:t>
      </w:r>
      <w:r w:rsidRPr="00417D39">
        <w:t>) densities and distribution in the California Current Ecosystem. Marine and Coastal Fisheries.  doi:10.1002/mcf2.10190.</w:t>
      </w:r>
    </w:p>
    <w:p w:rsidR="00417D39" w:rsidRPr="00417D39" w:rsidRDefault="00417D39" w:rsidP="00417D39">
      <w:pPr>
        <w:pStyle w:val="EndNoteBibliography"/>
        <w:spacing w:after="0"/>
        <w:ind w:left="720" w:hanging="720"/>
      </w:pPr>
      <w:r w:rsidRPr="00417D39">
        <w:t xml:space="preserve">Claiborne, A. M., L. Campbell, B. Stevick, T. Sandell, J. P. Losee, M. Litz, and J. H. Anderson. 2021. Correspondence between scale growth, feeding conditions, and survival of adult </w:t>
      </w:r>
      <w:r w:rsidR="000627E2">
        <w:t>Chinook Salmon</w:t>
      </w:r>
      <w:r w:rsidRPr="00417D39">
        <w:t xml:space="preserve"> returning to Puget Sound and coastal Washington: Implications for forecasting. Progress in Oceanography 198:102443.  doi:10.1016/j.pocean.2020.102443.</w:t>
      </w:r>
    </w:p>
    <w:p w:rsidR="00417D39" w:rsidRPr="00417D39" w:rsidRDefault="00417D39" w:rsidP="00417D39">
      <w:pPr>
        <w:pStyle w:val="EndNoteBibliography"/>
        <w:spacing w:after="0"/>
        <w:ind w:left="720" w:hanging="720"/>
      </w:pPr>
      <w:r w:rsidRPr="00417D39">
        <w:t>Clarke, K. R. 1993. Non‐parametric multivariate analyses of changes in community structure. Australian Journal of Ecology 18(1):117-143.</w:t>
      </w:r>
    </w:p>
    <w:p w:rsidR="00417D39" w:rsidRPr="00417D39" w:rsidRDefault="00417D39" w:rsidP="00417D39">
      <w:pPr>
        <w:pStyle w:val="EndNoteBibliography"/>
        <w:spacing w:after="0"/>
        <w:ind w:left="720" w:hanging="720"/>
      </w:pPr>
      <w:r w:rsidRPr="00417D39">
        <w:t xml:space="preserve">Coutré, K. M., A. H. Beaudreau, D. Courtney, F. J. Mueter, P. W. Malecha, and T. L. Rutecki. 2017. Vertical movements of juvenile </w:t>
      </w:r>
      <w:r w:rsidR="000627E2">
        <w:t>Sablefish</w:t>
      </w:r>
      <w:r w:rsidRPr="00417D39">
        <w:t xml:space="preserve"> in coastal southeast Alaska. Marine and Coastal Fisheries 9(1):161-169.  doi:10.1080/19425120.2017.1285377.</w:t>
      </w:r>
    </w:p>
    <w:p w:rsidR="00417D39" w:rsidRPr="00417D39" w:rsidRDefault="00417D39" w:rsidP="00417D39">
      <w:pPr>
        <w:pStyle w:val="EndNoteBibliography"/>
        <w:spacing w:after="0"/>
        <w:ind w:left="720" w:hanging="720"/>
      </w:pPr>
      <w:r w:rsidRPr="00417D39">
        <w:t xml:space="preserve">Crozier, L. G., B. J. Burke, B. E. Chasco, D. L. Widener, and R. W. Zabel. 2021. Climate change threatens </w:t>
      </w:r>
      <w:r w:rsidR="000627E2">
        <w:t>Chinook Salmon</w:t>
      </w:r>
      <w:r w:rsidRPr="00417D39">
        <w:t xml:space="preserve"> throughout their life cycle. Communications biology 4(1):1-14.  doi:10.1038/s42003-021-01734-w.</w:t>
      </w:r>
    </w:p>
    <w:p w:rsidR="00417D39" w:rsidRPr="00417D39" w:rsidRDefault="00417D39" w:rsidP="00417D39">
      <w:pPr>
        <w:pStyle w:val="EndNoteBibliography"/>
        <w:spacing w:after="0"/>
        <w:ind w:left="720" w:hanging="720"/>
      </w:pPr>
      <w:r w:rsidRPr="00417D39">
        <w:t xml:space="preserve">Dale, K. E., E. A. Daly, and R. D. Brodeur. 2017. Interannual variability in the feeding and condition of subyearling </w:t>
      </w:r>
      <w:r w:rsidR="000627E2">
        <w:t>Chinook Salmon</w:t>
      </w:r>
      <w:r w:rsidRPr="00417D39">
        <w:t xml:space="preserve"> off Oregon and Washington in relation to fluctuating ocean conditions. Fisheries Oceanography 26(1):1-16.  doi:10.1111/fog.12180.</w:t>
      </w:r>
    </w:p>
    <w:p w:rsidR="00417D39" w:rsidRPr="00417D39" w:rsidRDefault="00417D39" w:rsidP="00417D39">
      <w:pPr>
        <w:pStyle w:val="EndNoteBibliography"/>
        <w:spacing w:after="0"/>
        <w:ind w:left="720" w:hanging="720"/>
      </w:pPr>
      <w:r w:rsidRPr="00417D39">
        <w:t>Daly, E. A., T. D. Auth, R. D. Brodeur, and W. T. Peterson. 2013. Winter ichthyoplankton biomass as a predictor of early summer prey fields and survival of juvenile salmon in the northern California Current. Marine Ecology Progress Series 484:203-217.  doi:10.3354/meps10320.</w:t>
      </w:r>
    </w:p>
    <w:p w:rsidR="00417D39" w:rsidRPr="00417D39" w:rsidRDefault="00417D39" w:rsidP="00417D39">
      <w:pPr>
        <w:pStyle w:val="EndNoteBibliography"/>
        <w:spacing w:after="0"/>
        <w:ind w:left="720" w:hanging="720"/>
      </w:pPr>
      <w:r w:rsidRPr="00417D39">
        <w:t>Daly, E. A., and R. D. Brodeur. 2015. Warming Ocean Conditions Relate to Increased Trophic Requirements of Threatened and Endangered Salmon. Plos One 10(12):e0144066.  doi:10.1371/journal.pone.0144066.</w:t>
      </w:r>
    </w:p>
    <w:p w:rsidR="00417D39" w:rsidRPr="00417D39" w:rsidRDefault="00417D39" w:rsidP="00417D39">
      <w:pPr>
        <w:pStyle w:val="EndNoteBibliography"/>
        <w:spacing w:after="0"/>
        <w:ind w:left="720" w:hanging="720"/>
      </w:pPr>
      <w:r w:rsidRPr="00417D39">
        <w:t xml:space="preserve">Daly, E. A., R. D. Brodeur, J. P. Fisher, L. A. Weitkamp, D. J. Teel, and B. R. Beckman. 2012. Spatial and trophic overlap of marked and unmarked Columbia River Basin spring </w:t>
      </w:r>
      <w:r w:rsidR="000627E2">
        <w:t>Chinook Salmon</w:t>
      </w:r>
      <w:r w:rsidRPr="00417D39">
        <w:t xml:space="preserve"> during early marine residence with implications for competition between hatchery and naturally produced fish. Environmental Biology of Fishes 94:117-134.  doi:DOI 10.1007/s10641-011-9857-4.</w:t>
      </w:r>
    </w:p>
    <w:p w:rsidR="00417D39" w:rsidRPr="00417D39" w:rsidRDefault="00417D39" w:rsidP="00417D39">
      <w:pPr>
        <w:pStyle w:val="EndNoteBibliography"/>
        <w:spacing w:after="0"/>
        <w:ind w:left="720" w:hanging="720"/>
      </w:pPr>
      <w:r w:rsidRPr="00417D39">
        <w:t xml:space="preserve">Daly, E. A., R. D. Brodeur, and L. A. Weitkamp. 2009. Ontogenetic shifts in diets of juvenile and subadult </w:t>
      </w:r>
      <w:r w:rsidR="000627E2">
        <w:t>Coho</w:t>
      </w:r>
      <w:r w:rsidRPr="00417D39">
        <w:t xml:space="preserve"> and </w:t>
      </w:r>
      <w:r w:rsidR="000627E2">
        <w:t>Chinook Salmon</w:t>
      </w:r>
      <w:r w:rsidRPr="00417D39">
        <w:t xml:space="preserve"> in coastal marine waters: Important for marine survival? Transactions of the American Fisheries Society 138(6):1420-1438.  doi:10.1577/t08-226.1.</w:t>
      </w:r>
    </w:p>
    <w:p w:rsidR="00417D39" w:rsidRPr="00417D39" w:rsidRDefault="00417D39" w:rsidP="00417D39">
      <w:pPr>
        <w:pStyle w:val="EndNoteBibliography"/>
        <w:spacing w:after="0"/>
        <w:ind w:left="720" w:hanging="720"/>
      </w:pPr>
      <w:r w:rsidRPr="00417D39">
        <w:t>DFO. 2020. Evaluating the robustness of candidate management procedures in the BC Sablefsh (</w:t>
      </w:r>
      <w:r w:rsidRPr="00417D39">
        <w:rPr>
          <w:i/>
        </w:rPr>
        <w:t>Anoplopoma fimbria</w:t>
      </w:r>
      <w:r w:rsidRPr="00417D39">
        <w:t>) fishery for 2019-2020. Can. Sci. Advis. Sec. Sci. Resp. 2020/025.</w:t>
      </w:r>
    </w:p>
    <w:p w:rsidR="00417D39" w:rsidRPr="00417D39" w:rsidRDefault="00417D39" w:rsidP="00417D39">
      <w:pPr>
        <w:pStyle w:val="EndNoteBibliography"/>
        <w:spacing w:after="0"/>
        <w:ind w:left="720" w:hanging="720"/>
      </w:pPr>
      <w:r w:rsidRPr="00417D39">
        <w:lastRenderedPageBreak/>
        <w:t>Emmett, R. L., R. D. Brodeur, and P. M. Orton. 2004. The vertical distribution of juvenile salmon (</w:t>
      </w:r>
      <w:r w:rsidRPr="00417D39">
        <w:rPr>
          <w:i/>
        </w:rPr>
        <w:t xml:space="preserve">Oncorhynchus </w:t>
      </w:r>
      <w:r w:rsidRPr="00417D39">
        <w:t>spp.) and associated fishes in the Columbia River plume. Fisheries Oceanography 13(6):392-402.  doi:10.1111/j.1365-2419.2004.00294.x.</w:t>
      </w:r>
    </w:p>
    <w:p w:rsidR="00417D39" w:rsidRPr="00417D39" w:rsidRDefault="00417D39" w:rsidP="00417D39">
      <w:pPr>
        <w:pStyle w:val="EndNoteBibliography"/>
        <w:spacing w:after="0"/>
        <w:ind w:left="720" w:hanging="720"/>
      </w:pPr>
      <w:r w:rsidRPr="00417D39">
        <w:t>Fennie, H. W., K. Grorud-Colvert, and S. Sponaugle. 2023. Larval rockfish growth and survival in response to anomalous ocean conditions. Scientific Reports 13(1):4089.  doi:10.1038/s41598-023-30726-5.</w:t>
      </w:r>
    </w:p>
    <w:p w:rsidR="00417D39" w:rsidRPr="00417D39" w:rsidRDefault="00417D39" w:rsidP="00417D39">
      <w:pPr>
        <w:pStyle w:val="EndNoteBibliography"/>
        <w:spacing w:after="0"/>
        <w:ind w:left="720" w:hanging="720"/>
      </w:pPr>
      <w:r w:rsidRPr="00417D39">
        <w:t xml:space="preserve">Gao, Y., S. H. Joner, R. A. Svec, and K. L. Weinberg. 2004. Stable isotopic comparison in otoliths of juvenile </w:t>
      </w:r>
      <w:r w:rsidR="000627E2">
        <w:t>Sablefish</w:t>
      </w:r>
      <w:r w:rsidRPr="00417D39">
        <w:t xml:space="preserve"> (</w:t>
      </w:r>
      <w:r w:rsidRPr="00417D39">
        <w:rPr>
          <w:i/>
        </w:rPr>
        <w:t>Anoplopoma fimbria</w:t>
      </w:r>
      <w:r w:rsidRPr="00417D39">
        <w:t>) from waters off the Washington and Oregon coast. Fisheries Research 68(1-3):351-360.  doi:10.1016/j.fishres.2003.11.002.</w:t>
      </w:r>
    </w:p>
    <w:p w:rsidR="00417D39" w:rsidRPr="00417D39" w:rsidRDefault="00417D39" w:rsidP="00417D39">
      <w:pPr>
        <w:pStyle w:val="EndNoteBibliography"/>
        <w:spacing w:after="0"/>
        <w:ind w:left="720" w:hanging="720"/>
      </w:pPr>
      <w:r w:rsidRPr="00417D39">
        <w:t xml:space="preserve">Goethel, D., D. Hanselman, C. Rodgveller, K. Fenski, S. Shotwell, K. Echave, P. Malecha, A. Siwicke, and C. Lunsford. 2021. Assessment of the </w:t>
      </w:r>
      <w:r w:rsidR="000627E2">
        <w:t>Sablefish</w:t>
      </w:r>
      <w:r w:rsidRPr="00417D39">
        <w:t xml:space="preserve"> stock in Alaska. In Stock assessment and fishery evaluation report for the groundfish resources of the Gulf of Alaska and Bering Sea Aleutian Islands. North Pacific Fishery Management Council.</w:t>
      </w:r>
    </w:p>
    <w:p w:rsidR="00417D39" w:rsidRPr="00417D39" w:rsidRDefault="00417D39" w:rsidP="00417D39">
      <w:pPr>
        <w:pStyle w:val="EndNoteBibliography"/>
        <w:spacing w:after="0"/>
        <w:ind w:left="720" w:hanging="720"/>
      </w:pPr>
      <w:r w:rsidRPr="00417D39">
        <w:t>Gomes, D., J. J. Ruzicka, L. G. Crozier, D. D. Huff, E. M. Phillips, P.-Y. Hernvann, C. A. Morgan, R. D. Brodeur, J. E. Zamon, and E. A. Daly. Submitted. An updated end-to-end ecosystem model of the Northern California Current reflecting ecosystem changes due to recent marine heat waves. Plos One.</w:t>
      </w:r>
    </w:p>
    <w:p w:rsidR="00417D39" w:rsidRPr="00417D39" w:rsidRDefault="00417D39" w:rsidP="00417D39">
      <w:pPr>
        <w:pStyle w:val="EndNoteBibliography"/>
        <w:spacing w:after="0"/>
        <w:ind w:left="720" w:hanging="720"/>
      </w:pPr>
      <w:r w:rsidRPr="00417D39">
        <w:t>Green, S. J., C. B. Brookson, N. A. Hardy, and L. B. Crowder. 2022. Trait-based approaches to global change ecology: moving from description to prediction. Proceedings of the Royal Society B 289(1971):20220071.  doi:10.1098/rspb.2022.0071.</w:t>
      </w:r>
    </w:p>
    <w:p w:rsidR="00417D39" w:rsidRPr="00417D39" w:rsidRDefault="00417D39" w:rsidP="00417D39">
      <w:pPr>
        <w:pStyle w:val="EndNoteBibliography"/>
        <w:spacing w:after="0"/>
        <w:ind w:left="720" w:hanging="720"/>
      </w:pPr>
      <w:r w:rsidRPr="00417D39">
        <w:t xml:space="preserve">Grover, J., and B. L. Olla. 1987. Effects of an El Nino event on the food habits of larval </w:t>
      </w:r>
      <w:r w:rsidR="000627E2">
        <w:t>Sablefish</w:t>
      </w:r>
      <w:r w:rsidRPr="00417D39">
        <w:t xml:space="preserve">, </w:t>
      </w:r>
      <w:r w:rsidRPr="00417D39">
        <w:rPr>
          <w:i/>
        </w:rPr>
        <w:t>Anoplopoma fimbria</w:t>
      </w:r>
      <w:r w:rsidRPr="00417D39">
        <w:t>, off Oregon and Washington. Fishery Bulletin 85(1):71-80.</w:t>
      </w:r>
    </w:p>
    <w:p w:rsidR="00417D39" w:rsidRPr="00417D39" w:rsidRDefault="00417D39" w:rsidP="00417D39">
      <w:pPr>
        <w:pStyle w:val="EndNoteBibliography"/>
        <w:spacing w:after="0"/>
        <w:ind w:left="720" w:hanging="720"/>
      </w:pPr>
      <w:r w:rsidRPr="00417D39">
        <w:t xml:space="preserve">Haltuch, M. A., K. F. Johnson, N. Tolimieri, M. S. Kapur, and C. Castillo-Jordán. 2019. Status of the </w:t>
      </w:r>
      <w:r w:rsidR="000627E2">
        <w:t>Sablefish</w:t>
      </w:r>
      <w:r w:rsidRPr="00417D39">
        <w:t xml:space="preserve"> stock in US waters in 2019. Pacific Fisheries Management Council, Portland, OR.</w:t>
      </w:r>
    </w:p>
    <w:p w:rsidR="00417D39" w:rsidRPr="00417D39" w:rsidRDefault="00417D39" w:rsidP="00417D39">
      <w:pPr>
        <w:pStyle w:val="EndNoteBibliography"/>
        <w:spacing w:after="0"/>
        <w:ind w:left="720" w:hanging="720"/>
      </w:pPr>
      <w:r w:rsidRPr="00417D39">
        <w:t xml:space="preserve">Hertz, E., M. Trudel, R. D. Brodeur, E. A. Daly, L. Eisner, E. V. Farley Jr, J. A. Harding, R. B. MacFarlane, S. Mazumder, J. H. Moss, J. M. Murphy, and A. Mazumder. 2015. Continental-scale variability in the feeding ecology of juvenile </w:t>
      </w:r>
      <w:r w:rsidR="000627E2">
        <w:t>Chinook Salmon</w:t>
      </w:r>
      <w:r w:rsidRPr="00417D39">
        <w:t xml:space="preserve"> along the coastal Northeast Pacific Ocean. Marine Ecology Progress Series 537:247-263.  doi:10.3354/meps11440.</w:t>
      </w:r>
    </w:p>
    <w:p w:rsidR="00417D39" w:rsidRPr="00417D39" w:rsidRDefault="00417D39" w:rsidP="00417D39">
      <w:pPr>
        <w:pStyle w:val="EndNoteBibliography"/>
        <w:spacing w:after="0"/>
        <w:ind w:left="720" w:hanging="720"/>
      </w:pPr>
      <w:r w:rsidRPr="00417D39">
        <w:t>Holt, R. D. 1977. Predation, apparent competition, and the structure of prey communities. Theoretical Population Biology 12(2):197-229.  doi:10.1016/0040-5809(77)90042-9.</w:t>
      </w:r>
    </w:p>
    <w:p w:rsidR="00417D39" w:rsidRPr="00417D39" w:rsidRDefault="00417D39" w:rsidP="00417D39">
      <w:pPr>
        <w:pStyle w:val="EndNoteBibliography"/>
        <w:spacing w:after="0"/>
        <w:ind w:left="720" w:hanging="720"/>
      </w:pPr>
      <w:r w:rsidRPr="00417D39">
        <w:t>Katz, J., P. B. Moyle, R. M. Quiñones, J. Israel, and S. Purdy. 2013. Impending extinction of salmon, steelhead, and trout (Salmonidae) in California. Environmental Biology of Fishes 96:1169-1186.  doi:10.1007/s10641-012-9974-8.</w:t>
      </w:r>
    </w:p>
    <w:p w:rsidR="00417D39" w:rsidRPr="00417D39" w:rsidRDefault="00417D39" w:rsidP="00417D39">
      <w:pPr>
        <w:pStyle w:val="EndNoteBibliography"/>
        <w:spacing w:after="0"/>
        <w:ind w:left="720" w:hanging="720"/>
      </w:pPr>
      <w:r w:rsidRPr="00417D39">
        <w:t>Keeley, E. R., and J. W. Grant. 2001. Prey size of salmonid fishes in streams, lakes, and oceans. Canadian Journal of Fisheries and Aquatic Sciences 58(6):1122-1132.  doi:10.1139/f01-060.</w:t>
      </w:r>
    </w:p>
    <w:p w:rsidR="00417D39" w:rsidRPr="00417D39" w:rsidRDefault="00417D39" w:rsidP="00417D39">
      <w:pPr>
        <w:pStyle w:val="EndNoteBibliography"/>
        <w:spacing w:after="0"/>
        <w:ind w:left="720" w:hanging="720"/>
      </w:pPr>
      <w:r w:rsidRPr="00417D39">
        <w:t>Kendall, A. W., and J. Clark. 1982. Ichthyoplankton off Washington, Oregon, and northern California, April-May 1980.</w:t>
      </w:r>
    </w:p>
    <w:p w:rsidR="00417D39" w:rsidRPr="00417D39" w:rsidRDefault="00417D39" w:rsidP="00417D39">
      <w:pPr>
        <w:pStyle w:val="EndNoteBibliography"/>
        <w:spacing w:after="0"/>
        <w:ind w:left="720" w:hanging="720"/>
      </w:pPr>
      <w:r w:rsidRPr="00417D39">
        <w:t xml:space="preserve">Kendall Jr, A. W., and A. Matarese. 1987. Biology of Eggs, Larvae, and Epipelagic Juveniles of </w:t>
      </w:r>
      <w:r w:rsidR="000627E2">
        <w:t>Sablefish</w:t>
      </w:r>
      <w:r w:rsidRPr="00417D39">
        <w:t xml:space="preserve">, </w:t>
      </w:r>
      <w:r w:rsidRPr="00E47FCA">
        <w:rPr>
          <w:i/>
        </w:rPr>
        <w:t>Anoplopoma fimbria</w:t>
      </w:r>
      <w:r w:rsidRPr="00417D39">
        <w:t>, in Relation to. Marine Fisheries Review 49:1.</w:t>
      </w:r>
    </w:p>
    <w:p w:rsidR="00417D39" w:rsidRPr="00417D39" w:rsidRDefault="00417D39" w:rsidP="00417D39">
      <w:pPr>
        <w:pStyle w:val="EndNoteBibliography"/>
        <w:spacing w:after="0"/>
        <w:ind w:left="720" w:hanging="720"/>
      </w:pPr>
      <w:r w:rsidRPr="00417D39">
        <w:t xml:space="preserve">Krieger, J. R., A. H. Beaudreau, R. A. Heintz, and M. W. Callahan. 2020. Growth of young-of-year </w:t>
      </w:r>
      <w:r w:rsidR="000627E2">
        <w:t>Sablefish</w:t>
      </w:r>
      <w:r w:rsidRPr="00417D39">
        <w:t xml:space="preserve"> (</w:t>
      </w:r>
      <w:r w:rsidRPr="00417D39">
        <w:rPr>
          <w:i/>
        </w:rPr>
        <w:t>Anoplopoma fimbria</w:t>
      </w:r>
      <w:r w:rsidRPr="00417D39">
        <w:t xml:space="preserve">) in response to temperature and prey quality: </w:t>
      </w:r>
      <w:r w:rsidRPr="00417D39">
        <w:lastRenderedPageBreak/>
        <w:t>insights from a life stage specific bioenergetics model. Journal of Experimental Marine Biology and Ecology 526:151340.  doi:10.1016/j.jembe.2020.151340.</w:t>
      </w:r>
    </w:p>
    <w:p w:rsidR="00417D39" w:rsidRPr="00417D39" w:rsidRDefault="00417D39" w:rsidP="00417D39">
      <w:pPr>
        <w:pStyle w:val="EndNoteBibliography"/>
        <w:spacing w:after="0"/>
        <w:ind w:left="720" w:hanging="720"/>
      </w:pPr>
      <w:r w:rsidRPr="00417D39">
        <w:t>Kristensen, K., A. Nielsen, C. W. Berg, H. Skaug, and B. M. Bell. 2016. TMB: Automatic Differentiation and Laplace Approximation. Journal of statistical software 70(5):1 - 21.  doi:10.18637/jss.v070.i05.</w:t>
      </w:r>
    </w:p>
    <w:p w:rsidR="00417D39" w:rsidRPr="00417D39" w:rsidRDefault="00417D39" w:rsidP="00417D39">
      <w:pPr>
        <w:pStyle w:val="EndNoteBibliography"/>
        <w:spacing w:after="0"/>
        <w:ind w:left="720" w:hanging="720"/>
      </w:pPr>
      <w:r w:rsidRPr="00417D39">
        <w:t>Le Pape, O., and S. Bonhommeau. 2015. The food limitation hypothesis for juvenile marine fish. Fish and Fisheries 16(3):373-398.  doi:10.1111/faf.12063.</w:t>
      </w:r>
    </w:p>
    <w:p w:rsidR="00417D39" w:rsidRPr="00417D39" w:rsidRDefault="00417D39" w:rsidP="00417D39">
      <w:pPr>
        <w:pStyle w:val="EndNoteBibliography"/>
        <w:spacing w:after="0"/>
        <w:ind w:left="720" w:hanging="720"/>
      </w:pPr>
      <w:r w:rsidRPr="00417D39">
        <w:t>Lindgren, F., and H. Rue. 2015. Bayesian Spatial Modelling with R-INLA. Journal of statistical software 63(19):1-25.  doi:10.18637/jss.v063.i19.</w:t>
      </w:r>
    </w:p>
    <w:p w:rsidR="00417D39" w:rsidRPr="00417D39" w:rsidRDefault="00417D39" w:rsidP="00417D39">
      <w:pPr>
        <w:pStyle w:val="EndNoteBibliography"/>
        <w:spacing w:after="0"/>
        <w:ind w:left="720" w:hanging="720"/>
      </w:pPr>
      <w:r w:rsidRPr="00417D39">
        <w:t xml:space="preserve">Litz, M. N., J. A. Miller, R. D. Brodeur, E. A. Daly, L. A. Weitkamp, A. G. Hansen, and A. M. Claiborne. 2018. Energy dynamics of subyearling </w:t>
      </w:r>
      <w:r w:rsidR="000627E2">
        <w:t>Chinook Salmon</w:t>
      </w:r>
      <w:r w:rsidRPr="00417D39">
        <w:t xml:space="preserve"> reveal the importance of piscivory to short‐term growth during early marine residence. Fisheries Oceanography 28:273–290.  doi:10.1111/fog.12407.</w:t>
      </w:r>
    </w:p>
    <w:p w:rsidR="00417D39" w:rsidRPr="00417D39" w:rsidRDefault="00417D39" w:rsidP="00417D39">
      <w:pPr>
        <w:pStyle w:val="EndNoteBibliography"/>
        <w:spacing w:after="0"/>
        <w:ind w:left="720" w:hanging="720"/>
      </w:pPr>
      <w:r w:rsidRPr="00417D39">
        <w:t xml:space="preserve">Logerwell, E. A., N. Mantua, P. W. Lawson, R. C. Francis, and V. N. Agostini. 2003. Tracking environmental processes in the coastal zone for understanding and predicting Oregon </w:t>
      </w:r>
      <w:r w:rsidR="000627E2">
        <w:t>Coho</w:t>
      </w:r>
      <w:r w:rsidRPr="00417D39">
        <w:t xml:space="preserve"> (</w:t>
      </w:r>
      <w:r w:rsidRPr="00417D39">
        <w:rPr>
          <w:i/>
        </w:rPr>
        <w:t>Oncorhynchus kisutch</w:t>
      </w:r>
      <w:r w:rsidRPr="00417D39">
        <w:t>) marine survival. Fisheries Oceanography 12(6):554-568.  doi:10.1046/j.1365-2419.2003.00238.x.</w:t>
      </w:r>
    </w:p>
    <w:p w:rsidR="00417D39" w:rsidRPr="00417D39" w:rsidRDefault="00417D39" w:rsidP="00417D39">
      <w:pPr>
        <w:pStyle w:val="EndNoteBibliography"/>
        <w:spacing w:after="0"/>
        <w:ind w:left="720" w:hanging="720"/>
      </w:pPr>
      <w:r w:rsidRPr="00417D39">
        <w:t>Maunder, M. N., J. R. Sibert, A. Fonteneau, J. Hampton, P. Kleiber, and S. J. Harley. 2006. Interpreting catch per unit effort data to assess the status of individual stocks and communities. ICES Journal of Marine Science 63(8):1373-1385.  doi:10.1016/j.icesjms.2006.05.008.</w:t>
      </w:r>
    </w:p>
    <w:p w:rsidR="00417D39" w:rsidRPr="00417D39" w:rsidRDefault="00417D39" w:rsidP="00417D39">
      <w:pPr>
        <w:pStyle w:val="EndNoteBibliography"/>
        <w:spacing w:after="0"/>
        <w:ind w:left="720" w:hanging="720"/>
      </w:pPr>
      <w:r w:rsidRPr="00417D39">
        <w:t>Maunder, M. N., J. T. Thorson, H. Xu, R. Oliveros-Ramos, S. D. Hoyle, L. Tremblay-Boyer, H. H. Lee, M. Kai, S.-K. Chang, T. Kitakado, C. M. Albertsen, C. V. Minte-Vera, C. E. Lennert-Cody, A. M. Aires-da-Silva, and K. R. Piner. 2020. The need for spatio-temporal modeling to determine catch-per-unit effort based indices of abundance and associated composition data for inclusion in stock assessment models. Fisheries Research 229:105594.  doi:10.1016/j.fishres.2020.105594.</w:t>
      </w:r>
    </w:p>
    <w:p w:rsidR="00417D39" w:rsidRPr="00417D39" w:rsidRDefault="00417D39" w:rsidP="00417D39">
      <w:pPr>
        <w:pStyle w:val="EndNoteBibliography"/>
        <w:spacing w:after="0"/>
        <w:ind w:left="720" w:hanging="720"/>
      </w:pPr>
      <w:r w:rsidRPr="00417D39">
        <w:t xml:space="preserve">McFarlane, G. A., and R. J. Beamish. 1983. Preliminary observations on the juvenile biology of </w:t>
      </w:r>
      <w:r w:rsidR="000627E2">
        <w:t>Sablefish</w:t>
      </w:r>
      <w:r w:rsidRPr="00417D39">
        <w:t xml:space="preserve"> (</w:t>
      </w:r>
      <w:r w:rsidRPr="00417D39">
        <w:rPr>
          <w:i/>
        </w:rPr>
        <w:t>Anoplopoma fimbria</w:t>
      </w:r>
      <w:r w:rsidRPr="00417D39">
        <w:t xml:space="preserve">) in waters off the west-coast of Canada. Pages 83-8 </w:t>
      </w:r>
      <w:r w:rsidRPr="00417D39">
        <w:rPr>
          <w:i/>
        </w:rPr>
        <w:t>in</w:t>
      </w:r>
      <w:r w:rsidRPr="00417D39">
        <w:t xml:space="preserve"> Proceedings of the International </w:t>
      </w:r>
      <w:r w:rsidR="000627E2">
        <w:t>Sablefish</w:t>
      </w:r>
      <w:r w:rsidRPr="00417D39">
        <w:t xml:space="preserve"> Symposium. Alaska Sea Grant Rep.</w:t>
      </w:r>
    </w:p>
    <w:p w:rsidR="00417D39" w:rsidRPr="00417D39" w:rsidRDefault="00417D39" w:rsidP="00417D39">
      <w:pPr>
        <w:pStyle w:val="EndNoteBibliography"/>
        <w:spacing w:after="0"/>
        <w:ind w:left="720" w:hanging="720"/>
      </w:pPr>
      <w:r w:rsidRPr="00417D39">
        <w:t>Miller, J. A., D. J. Teel, W. T. Peterson, and A. M. Baptista. 2014. Assessing the Relative Importance of Local and Regional Processes on the Survival of a Threatened Salmon Population. Plos One 9(6):e99814.  doi:10.1371/journal.pone.0099814.</w:t>
      </w:r>
    </w:p>
    <w:p w:rsidR="00417D39" w:rsidRPr="00417D39" w:rsidRDefault="00417D39" w:rsidP="00417D39">
      <w:pPr>
        <w:pStyle w:val="EndNoteBibliography"/>
        <w:spacing w:after="0"/>
        <w:ind w:left="720" w:hanging="720"/>
      </w:pPr>
      <w:r w:rsidRPr="00417D39">
        <w:t>Miller, T. W., and R. D. Brodeur. 2007. Diets of and trophic relationships among dominant marine nekton within the northern California Current ecosystem. Fishery Bulletin 105(4):548-559.</w:t>
      </w:r>
    </w:p>
    <w:p w:rsidR="00417D39" w:rsidRPr="00417D39" w:rsidRDefault="00417D39" w:rsidP="00417D39">
      <w:pPr>
        <w:pStyle w:val="EndNoteBibliography"/>
        <w:spacing w:after="0"/>
        <w:ind w:left="720" w:hanging="720"/>
      </w:pPr>
      <w:r w:rsidRPr="00417D39">
        <w:t>Miller, T. W., R. D. Brodeur, G. Rau, and K. Omori. 2010. Prey dominance shapes trophic structure of the northern California Current pelagic food web: evidence from stable isotopes and diet analysis. Marine Ecology-Progress Series 420:15-26.  doi:10.3354/meps08876.</w:t>
      </w:r>
    </w:p>
    <w:p w:rsidR="00417D39" w:rsidRPr="00417D39" w:rsidRDefault="00417D39" w:rsidP="00417D39">
      <w:pPr>
        <w:pStyle w:val="EndNoteBibliography"/>
        <w:spacing w:after="0"/>
        <w:ind w:left="720" w:hanging="720"/>
      </w:pPr>
      <w:r w:rsidRPr="00417D39">
        <w:t>Morgan, C. A., B. R. Beckman, L. A. Weitkamp, and K. L. Fresh. 2019. Recent ecosystem disturbance in the Northern California Current. Fisheries 44(10):465-474.  doi:10.1002/fsh.10273.</w:t>
      </w:r>
    </w:p>
    <w:p w:rsidR="00417D39" w:rsidRPr="00417D39" w:rsidRDefault="00417D39" w:rsidP="00417D39">
      <w:pPr>
        <w:pStyle w:val="EndNoteBibliography"/>
        <w:spacing w:after="0"/>
        <w:ind w:left="720" w:hanging="720"/>
      </w:pPr>
      <w:r w:rsidRPr="00417D39">
        <w:t xml:space="preserve">NMFS (National Marine Fisheries Service). 2008. Collecting adult coastal pelagic fish using the Nordic 264 rope trawl: a guide to deployment and sample processing. NOAA National Marine Fisheries Service, Southwest Fisheries Science Center, Fisheries Resources </w:t>
      </w:r>
      <w:r w:rsidRPr="00417D39">
        <w:lastRenderedPageBreak/>
        <w:t xml:space="preserve">Division, La Jolla, California. 12pp. Available at: </w:t>
      </w:r>
      <w:hyperlink r:id="rId16" w:history="1">
        <w:r w:rsidRPr="00417D39">
          <w:rPr>
            <w:rStyle w:val="Hyperlink"/>
          </w:rPr>
          <w:t>https://swfsc-publications.fisheries.noaa.gov/publications/CR/2008/2008NMFS.pdf</w:t>
        </w:r>
      </w:hyperlink>
      <w:r w:rsidRPr="00417D39">
        <w:t>.</w:t>
      </w:r>
    </w:p>
    <w:p w:rsidR="00417D39" w:rsidRPr="00417D39" w:rsidRDefault="00417D39" w:rsidP="00417D39">
      <w:pPr>
        <w:pStyle w:val="EndNoteBibliography"/>
        <w:spacing w:after="0"/>
        <w:ind w:left="720" w:hanging="720"/>
      </w:pPr>
      <w:r w:rsidRPr="00417D39">
        <w:t xml:space="preserve">Orsi, J. A., J. A. Harding, S. S. Pool, R. D. Brodeur, L. J. Haldorson, J. M. Murphy, J. H. Moss, J. E. V. Farley, R. M. Sweeting, J. F. T. Morris, M. Trudel, R. J. Beamish, R. L. Emmett, and E. A. Fergusson. 2007. Epipelagic fish assemblages associated with juvenile Pacific salmon in neritic waters of the California Current and the Alaska Current. Pages 105-155 </w:t>
      </w:r>
      <w:r w:rsidRPr="00417D39">
        <w:rPr>
          <w:i/>
        </w:rPr>
        <w:t>in</w:t>
      </w:r>
      <w:r w:rsidRPr="00417D39">
        <w:t xml:space="preserve"> C. B. Grimes, R. D. Brodeur, L. J. Haldorson, and S. M. McKinnell, editors. The ecology of juvenile salmon in the northeast Pacific Ocean: regional comparisons., volume Symposium 57. American Fisheries Society, Bethesda.</w:t>
      </w:r>
    </w:p>
    <w:p w:rsidR="00417D39" w:rsidRPr="00417D39" w:rsidRDefault="00417D39" w:rsidP="00417D39">
      <w:pPr>
        <w:pStyle w:val="EndNoteBibliography"/>
        <w:spacing w:after="0"/>
        <w:ind w:left="720" w:hanging="720"/>
      </w:pPr>
      <w:r w:rsidRPr="00417D39">
        <w:t>Pearcy, W. G. 1992. Ocean ecology of North Pacific salmonids. Washington Sea Grant Program, University of Washinton Press, Seattle, WA.</w:t>
      </w:r>
    </w:p>
    <w:p w:rsidR="00417D39" w:rsidRPr="00417D39" w:rsidRDefault="00417D39" w:rsidP="00417D39">
      <w:pPr>
        <w:pStyle w:val="EndNoteBibliography"/>
        <w:spacing w:after="0"/>
        <w:ind w:left="720" w:hanging="720"/>
      </w:pPr>
      <w:r w:rsidRPr="00417D39">
        <w:t xml:space="preserve">Pearcy, W. G., and J. P. Fisher. 1990. Distribution and abundance of juvenile salmonids off Oregon and Washington, 1981-1985. NOAA Tech. Rep. NMFS, 93, Seattle, WA. 83pp. Available at: </w:t>
      </w:r>
      <w:hyperlink r:id="rId17" w:history="1">
        <w:r w:rsidRPr="00417D39">
          <w:rPr>
            <w:rStyle w:val="Hyperlink"/>
          </w:rPr>
          <w:t>http://spo.nwr.noaa.gov/tr93.pdf</w:t>
        </w:r>
      </w:hyperlink>
      <w:r w:rsidRPr="00417D39">
        <w:t>.</w:t>
      </w:r>
    </w:p>
    <w:p w:rsidR="00417D39" w:rsidRPr="00417D39" w:rsidRDefault="00417D39" w:rsidP="00417D39">
      <w:pPr>
        <w:pStyle w:val="EndNoteBibliography"/>
        <w:spacing w:after="0"/>
        <w:ind w:left="720" w:hanging="720"/>
      </w:pPr>
      <w:r w:rsidRPr="00417D39">
        <w:t xml:space="preserve">Peterson, W. T., C. A. Morgan, J. P. Fisher, and E. Casillas. 2010. Ocean distribution and habitat associations of yearling </w:t>
      </w:r>
      <w:r w:rsidR="000627E2">
        <w:t>Coho</w:t>
      </w:r>
      <w:r w:rsidRPr="00417D39">
        <w:t xml:space="preserve"> (</w:t>
      </w:r>
      <w:r w:rsidRPr="00417D39">
        <w:rPr>
          <w:i/>
        </w:rPr>
        <w:t>Oncorhynchus kisutch</w:t>
      </w:r>
      <w:r w:rsidRPr="00417D39">
        <w:t>) and Chinook (</w:t>
      </w:r>
      <w:r w:rsidRPr="00417D39">
        <w:rPr>
          <w:i/>
        </w:rPr>
        <w:t>O.</w:t>
      </w:r>
      <w:r w:rsidRPr="00417D39">
        <w:t xml:space="preserve"> </w:t>
      </w:r>
      <w:r w:rsidRPr="00417D39">
        <w:rPr>
          <w:i/>
        </w:rPr>
        <w:t>tshawytscha</w:t>
      </w:r>
      <w:r w:rsidRPr="00417D39">
        <w:t>) salmon in the northern California Current. Fisheries Oceanography 19(6):508-525.  doi:10.1111/j.1365-2419.2010.00560.x.</w:t>
      </w:r>
    </w:p>
    <w:p w:rsidR="00417D39" w:rsidRPr="00417D39" w:rsidRDefault="00417D39" w:rsidP="00417D39">
      <w:pPr>
        <w:pStyle w:val="EndNoteBibliography"/>
        <w:spacing w:after="0"/>
        <w:ind w:left="720" w:hanging="720"/>
      </w:pPr>
      <w:r w:rsidRPr="00417D39">
        <w:t>Poloczanska, E. S., M. T. Burrows, C. J. Brown, J. García Molinos, B. S. Halpern, O. Hoegh-Guldberg, C. V. Kappel, P. J. Moore, A. J. Richardson, D. S. Schoeman, and W. J. Sydeman. 2016. Responses of Marine Organisms to Climate Change across Oceans. Frontiers in Marine Science 3.  doi:10.3389/fmars.2016.00062.</w:t>
      </w:r>
    </w:p>
    <w:p w:rsidR="00417D39" w:rsidRPr="00417D39" w:rsidRDefault="00417D39" w:rsidP="00417D39">
      <w:pPr>
        <w:pStyle w:val="EndNoteBibliography"/>
        <w:spacing w:after="0"/>
        <w:ind w:left="720" w:hanging="720"/>
      </w:pPr>
      <w:r w:rsidRPr="00417D39">
        <w:t>Reglero, P., A. Ortega, E. Blanco, Ø. Fiksen, F. Viguri, F. de la Gándara, M. Seoka, and A. Folkvord. 2014. Size-related differences in growth and survival in piscivorous fish larvae fed different prey types. Aquaculture 433:94-101.  doi:10.1016/j.aquaculture.2014.05.050.</w:t>
      </w:r>
    </w:p>
    <w:p w:rsidR="00417D39" w:rsidRPr="00417D39" w:rsidRDefault="00417D39" w:rsidP="00417D39">
      <w:pPr>
        <w:pStyle w:val="EndNoteBibliography"/>
        <w:spacing w:after="0"/>
        <w:ind w:left="720" w:hanging="720"/>
      </w:pPr>
      <w:r w:rsidRPr="00417D39">
        <w:t>Roegner, G. C., E. A. Daly, and R. D. Brodeur. 2013. Surface distribution of brachyuran megalopae and ichthyoplankton in the Columbia River plume during transition from downwelling to upwelling conditions. Continental Shelf Research 60:70-86.  doi:10.1016/j.csr.2013.04.007.</w:t>
      </w:r>
    </w:p>
    <w:p w:rsidR="00417D39" w:rsidRPr="00417D39" w:rsidRDefault="00417D39" w:rsidP="00417D39">
      <w:pPr>
        <w:pStyle w:val="EndNoteBibliography"/>
        <w:spacing w:after="0"/>
        <w:ind w:left="720" w:hanging="720"/>
      </w:pPr>
      <w:r w:rsidRPr="00417D39">
        <w:t>Ruzicka, J. J., E. A. Daly, and R. D. Brodeur. 2016. Evidence that summer jellyfish blooms impact Pacific Northwest salmon production. Ecosphere 7(4):n/a-n/a.  doi:10.1002/ecs2.1324.</w:t>
      </w:r>
    </w:p>
    <w:p w:rsidR="00417D39" w:rsidRPr="00417D39" w:rsidRDefault="00417D39" w:rsidP="00417D39">
      <w:pPr>
        <w:pStyle w:val="EndNoteBibliography"/>
        <w:spacing w:after="0"/>
        <w:ind w:left="720" w:hanging="720"/>
      </w:pPr>
      <w:r w:rsidRPr="00417D39">
        <w:t>Santora, J. A., E. L. Hazen, I. D. Schroeder, S. J. Bograd, K. M. Sakuma, and J. C. Field. 2017. Impacts of ocean climate variability on biodiversity of pelagic forage species in an upwelling ecosystem. Marine Ecology Progress Series 580:205-220.  doi:10.3354/meps12278.</w:t>
      </w:r>
    </w:p>
    <w:p w:rsidR="00417D39" w:rsidRPr="00417D39" w:rsidRDefault="00417D39" w:rsidP="00417D39">
      <w:pPr>
        <w:pStyle w:val="EndNoteBibliography"/>
        <w:spacing w:after="0"/>
        <w:ind w:left="720" w:hanging="720"/>
      </w:pPr>
      <w:r w:rsidRPr="00417D39">
        <w:t>Schabetsberger, R., C. A. Morgan, R. D. Brodeur, C. L. Potts, W. T. Peterson, and R. L. Emmett. 2003. Prey selectivity and diel feeding chronology of juvenile Chinook (</w:t>
      </w:r>
      <w:r w:rsidRPr="00417D39">
        <w:rPr>
          <w:i/>
        </w:rPr>
        <w:t>Oncorhynchus tshawytscha</w:t>
      </w:r>
      <w:r w:rsidRPr="00417D39">
        <w:t xml:space="preserve">) and </w:t>
      </w:r>
      <w:r w:rsidR="000627E2">
        <w:t>Coho</w:t>
      </w:r>
      <w:r w:rsidRPr="00417D39">
        <w:t xml:space="preserve"> (</w:t>
      </w:r>
      <w:r w:rsidRPr="00417D39">
        <w:rPr>
          <w:i/>
        </w:rPr>
        <w:t>O. kisutch</w:t>
      </w:r>
      <w:r w:rsidRPr="00417D39">
        <w:t>) salmon in the Columbia River plume. Fisheries Oceanography 12(6):523-540.  doi:10.1046/j.1365-2419.2003.00231.x.</w:t>
      </w:r>
    </w:p>
    <w:p w:rsidR="00417D39" w:rsidRPr="00417D39" w:rsidRDefault="00417D39" w:rsidP="00417D39">
      <w:pPr>
        <w:pStyle w:val="EndNoteBibliography"/>
        <w:spacing w:after="0"/>
        <w:ind w:left="720" w:hanging="720"/>
      </w:pPr>
      <w:r w:rsidRPr="00417D39">
        <w:t xml:space="preserve">Schirripa, M. J., and J. J. Colbert. 2006. Interannual changes in </w:t>
      </w:r>
      <w:r w:rsidR="000627E2">
        <w:t>Sablefish</w:t>
      </w:r>
      <w:r w:rsidRPr="00417D39">
        <w:t xml:space="preserve"> (</w:t>
      </w:r>
      <w:r w:rsidRPr="00417D39">
        <w:rPr>
          <w:i/>
        </w:rPr>
        <w:t>Anoplopoma fimbria</w:t>
      </w:r>
      <w:r w:rsidRPr="00417D39">
        <w:t>) recruitment in relation to oceanographic conditions within the California Current System. Fisheries Oceanography 15(1):25-36.  doi:10.1111/j.1365-2419.2005.00352.x.</w:t>
      </w:r>
    </w:p>
    <w:p w:rsidR="00417D39" w:rsidRPr="00417D39" w:rsidRDefault="00417D39" w:rsidP="00417D39">
      <w:pPr>
        <w:pStyle w:val="EndNoteBibliography"/>
        <w:spacing w:after="0"/>
        <w:ind w:left="720" w:hanging="720"/>
      </w:pPr>
      <w:r w:rsidRPr="00417D39">
        <w:t xml:space="preserve">Schroeder, I. D., J. A. Santora, A. M. Moore, C. A. Edwards, J. Fiechter, E. L. Hazen, S. J. Bograd, J. C. Field, and B. K. Wells. 2014. Application of a data‐assimilative regional </w:t>
      </w:r>
      <w:r w:rsidRPr="00417D39">
        <w:lastRenderedPageBreak/>
        <w:t>ocean modeling system for assessing California Current System ocean conditions, krill, and juvenile rockfish interannual variability. Geophysical Research Letters 41(16):5942-5950.  doi:10.1002/2014GL061045.</w:t>
      </w:r>
    </w:p>
    <w:p w:rsidR="00417D39" w:rsidRPr="00417D39" w:rsidRDefault="00417D39" w:rsidP="00417D39">
      <w:pPr>
        <w:pStyle w:val="EndNoteBibliography"/>
        <w:spacing w:after="0"/>
        <w:ind w:left="720" w:hanging="720"/>
      </w:pPr>
      <w:r w:rsidRPr="00417D39">
        <w:t>Shanks, A. 2013. Atmospheric forcing drives recruitment variation in the Dungeness crab (</w:t>
      </w:r>
      <w:r w:rsidRPr="00417D39">
        <w:rPr>
          <w:i/>
        </w:rPr>
        <w:t>Cancer magister</w:t>
      </w:r>
      <w:r w:rsidRPr="00417D39">
        <w:t>), revisited. Fisheries Oceanography 22(4):263-272.  doi:10.1111/fog.12020.</w:t>
      </w:r>
    </w:p>
    <w:p w:rsidR="00417D39" w:rsidRPr="00417D39" w:rsidRDefault="00417D39" w:rsidP="00417D39">
      <w:pPr>
        <w:pStyle w:val="EndNoteBibliography"/>
        <w:spacing w:after="0"/>
        <w:ind w:left="720" w:hanging="720"/>
      </w:pPr>
      <w:r w:rsidRPr="00417D39">
        <w:t>Shenker, J. M. 1988. Oceanographic associations of neustonic larval and juvenile fishes and Dungeness crab megalopae off Oregon. Fishery Bulletin 86(2):299-317.</w:t>
      </w:r>
    </w:p>
    <w:p w:rsidR="00417D39" w:rsidRPr="00417D39" w:rsidRDefault="00417D39" w:rsidP="00417D39">
      <w:pPr>
        <w:pStyle w:val="EndNoteBibliography"/>
        <w:spacing w:after="0"/>
        <w:ind w:left="720" w:hanging="720"/>
      </w:pPr>
      <w:r w:rsidRPr="00417D39">
        <w:t xml:space="preserve">Shenker, J. M., and B. L. Olla. 1986. Laboratory feeding and growth of juvenile </w:t>
      </w:r>
      <w:r w:rsidR="000627E2">
        <w:t>Sablefish</w:t>
      </w:r>
      <w:r w:rsidRPr="00417D39">
        <w:t xml:space="preserve">, </w:t>
      </w:r>
      <w:r w:rsidRPr="00417D39">
        <w:rPr>
          <w:i/>
        </w:rPr>
        <w:t>Anoplopoma fimbria</w:t>
      </w:r>
      <w:r w:rsidRPr="00417D39">
        <w:t>. Canadian Journal of Fisheries and Aquatic Sciences 43(5):930-937.</w:t>
      </w:r>
    </w:p>
    <w:p w:rsidR="00417D39" w:rsidRPr="00417D39" w:rsidRDefault="00417D39" w:rsidP="00417D39">
      <w:pPr>
        <w:pStyle w:val="EndNoteBibliography"/>
        <w:spacing w:after="0"/>
        <w:ind w:left="720" w:hanging="720"/>
      </w:pPr>
      <w:r w:rsidRPr="00417D39">
        <w:t xml:space="preserve">Sigler, M., T. Rutecki, D. Courtney, J. Karinen, and M. Yang. 2001. Young of the year </w:t>
      </w:r>
      <w:r w:rsidR="000627E2">
        <w:t>Sablefish</w:t>
      </w:r>
      <w:r w:rsidRPr="00417D39">
        <w:t xml:space="preserve"> abundance, growth, and diet in the Gulf of Alaska. Alaska Fishery Research Bulletin 8(1):57-70.</w:t>
      </w:r>
    </w:p>
    <w:p w:rsidR="00417D39" w:rsidRPr="00417D39" w:rsidRDefault="00417D39" w:rsidP="00417D39">
      <w:pPr>
        <w:pStyle w:val="EndNoteBibliography"/>
        <w:spacing w:after="0"/>
        <w:ind w:left="720" w:hanging="720"/>
      </w:pPr>
      <w:r w:rsidRPr="00417D39">
        <w:t xml:space="preserve">Sogard, S., and M. Spencer. 2004. Energy allocation in juvenile </w:t>
      </w:r>
      <w:r w:rsidR="000627E2">
        <w:t>Sablefish</w:t>
      </w:r>
      <w:r w:rsidRPr="00417D39">
        <w:t>: effects of temperature, ration and body size. Journal of Fish Biology 64(3):726-738.  doi:10.1111/j.1095-8649.2004.00342.x.</w:t>
      </w:r>
    </w:p>
    <w:p w:rsidR="00417D39" w:rsidRPr="00417D39" w:rsidRDefault="00417D39" w:rsidP="00417D39">
      <w:pPr>
        <w:pStyle w:val="EndNoteBibliography"/>
        <w:spacing w:after="0"/>
        <w:ind w:left="720" w:hanging="720"/>
      </w:pPr>
      <w:r w:rsidRPr="00417D39">
        <w:t xml:space="preserve">Sogard, S. M. 2011. Interannual variability in growth rates of early juvenile </w:t>
      </w:r>
      <w:r w:rsidR="000627E2">
        <w:t>Sablefish</w:t>
      </w:r>
      <w:r w:rsidRPr="00417D39">
        <w:t xml:space="preserve"> and the role of environmental factors. Bulletin of Marine Science 87(4):857-872.  doi:10.5343/bms.2010.1045.</w:t>
      </w:r>
    </w:p>
    <w:p w:rsidR="00417D39" w:rsidRPr="00417D39" w:rsidRDefault="00417D39" w:rsidP="00417D39">
      <w:pPr>
        <w:pStyle w:val="EndNoteBibliography"/>
        <w:spacing w:after="0"/>
        <w:ind w:left="720" w:hanging="720"/>
      </w:pPr>
      <w:r w:rsidRPr="00417D39">
        <w:t xml:space="preserve">Sogard, S. M., and B. L. Olla. 1998. Behavior of juvenile </w:t>
      </w:r>
      <w:r w:rsidR="000627E2">
        <w:t>Sablefish</w:t>
      </w:r>
      <w:r w:rsidRPr="00417D39">
        <w:t xml:space="preserve">, </w:t>
      </w:r>
      <w:r w:rsidRPr="00AC4970">
        <w:rPr>
          <w:i/>
        </w:rPr>
        <w:t xml:space="preserve">Anoplopoma fimbria </w:t>
      </w:r>
      <w:r w:rsidRPr="00417D39">
        <w:t>(Pallas), in a thermal gradient: Balancing food and temperature requirements. Journal of Experimental Marine Biology and Ecology 222(1):43-58.  doi:</w:t>
      </w:r>
      <w:hyperlink r:id="rId18" w:history="1">
        <w:r w:rsidRPr="00417D39">
          <w:rPr>
            <w:rStyle w:val="Hyperlink"/>
          </w:rPr>
          <w:t>https://doi.org/10.1016/S0022-0981(97)00137-8</w:t>
        </w:r>
      </w:hyperlink>
      <w:r w:rsidRPr="00417D39">
        <w:t>.</w:t>
      </w:r>
    </w:p>
    <w:p w:rsidR="00417D39" w:rsidRPr="00417D39" w:rsidRDefault="00417D39" w:rsidP="00417D39">
      <w:pPr>
        <w:pStyle w:val="EndNoteBibliography"/>
        <w:spacing w:after="0"/>
        <w:ind w:left="720" w:hanging="720"/>
      </w:pPr>
      <w:r w:rsidRPr="00417D39">
        <w:t xml:space="preserve">Sogard, S. M., and B. L. Olla. 2001. Growth and behavioral responses to elevated temperatures by juvenile </w:t>
      </w:r>
      <w:r w:rsidR="000627E2">
        <w:t>Sablefish</w:t>
      </w:r>
      <w:r w:rsidRPr="00417D39">
        <w:t xml:space="preserve"> </w:t>
      </w:r>
      <w:r w:rsidRPr="00417D39">
        <w:rPr>
          <w:i/>
        </w:rPr>
        <w:t>Anoplopoma fimbria</w:t>
      </w:r>
      <w:r w:rsidRPr="00417D39">
        <w:t xml:space="preserve"> and the interactive role of food availability. Marine Ecology Progress Series 217:121-134.  doi:10.3354/meps217121.</w:t>
      </w:r>
    </w:p>
    <w:p w:rsidR="00417D39" w:rsidRPr="00417D39" w:rsidRDefault="00417D39" w:rsidP="00417D39">
      <w:pPr>
        <w:pStyle w:val="EndNoteBibliography"/>
        <w:spacing w:after="0"/>
        <w:ind w:left="720" w:hanging="720"/>
      </w:pPr>
      <w:r w:rsidRPr="00417D39">
        <w:t>Sogard, S. M., and B. L. Olla. 2002. Contrasts in the capacity and underlying mechanisms for compensatory growth in two pelagic marine fishes. Marine Ecology Progress Series 243:165-177.  doi:10.3354/meps243165.</w:t>
      </w:r>
    </w:p>
    <w:p w:rsidR="00417D39" w:rsidRPr="00417D39" w:rsidRDefault="00417D39" w:rsidP="00417D39">
      <w:pPr>
        <w:pStyle w:val="EndNoteBibliography"/>
        <w:spacing w:after="0"/>
        <w:ind w:left="720" w:hanging="720"/>
      </w:pPr>
      <w:r w:rsidRPr="00417D39">
        <w:t xml:space="preserve">Sturdevant, M., M. Sigler, and J. Orsi. 2009. </w:t>
      </w:r>
      <w:r w:rsidR="000627E2">
        <w:t>Sablefish</w:t>
      </w:r>
      <w:r w:rsidRPr="00417D39">
        <w:t xml:space="preserve"> predation on juvenile Pacific salmon in the coastal marine waters of Southeast Alaska in 1999. Transactions of the American Fisheries Society 138(3):675-691.  doi:10.1577/T08-157.1.</w:t>
      </w:r>
    </w:p>
    <w:p w:rsidR="00417D39" w:rsidRPr="00417D39" w:rsidRDefault="00417D39" w:rsidP="00417D39">
      <w:pPr>
        <w:pStyle w:val="EndNoteBibliography"/>
        <w:spacing w:after="0"/>
        <w:ind w:left="720" w:hanging="720"/>
      </w:pPr>
      <w:r w:rsidRPr="00417D39">
        <w:t>Thompson, A. R., E. P. Bjorkstedt, Steven J. Bograd, J. L. Fisher, E. L. Hazen, A. Leising, J. A. Santora, E. V. Satterthwaite, W. J. Sydeman, M. Alksne, T. D. Auth, S. Baumann-Pickering, N. M. Bowlin, Brian J. Burke, E. A. Daly, H. Dewar, John C. Field, N. T. Garfield, A. Giddings, R. Goericke, J. Hildebrand, C. A. Horton, Kym C. Jacobson, M. G. Jacox, J. Jahncke, M. Johns, J. Jones, R. M. Kudela, Sharon R. Melin, C. A. Morgan, C. F. Nickels, R. A. Orben, J. M. Porquez, E. J. Portner, A. Preti, R. R. Robertson, D. L. Rudnick, K. M. Sakuma, I. D. Schroeder, O. E. Snodgrass, S. A. Thompson, J. S. Trickey, P. Warzybok, W. Watson, and E. D. Weber. 2022. State of the California Current Ecosystem in 2021: Winter is coming? Frontiers in Marine Science 9.  doi:10.3389/fmars.2022.958727.</w:t>
      </w:r>
    </w:p>
    <w:p w:rsidR="00417D39" w:rsidRPr="00417D39" w:rsidRDefault="00417D39" w:rsidP="00417D39">
      <w:pPr>
        <w:pStyle w:val="EndNoteBibliography"/>
        <w:spacing w:after="0"/>
        <w:ind w:left="720" w:hanging="720"/>
      </w:pPr>
      <w:r w:rsidRPr="00417D39">
        <w:t xml:space="preserve">Thompson, A. R., I. D. Schroeder, S. J. Bograd, E. L. Hazen, M. G. Jacox, A. Leising, B. K. Wells, J. Largier, J. L. Fisher, K. C. Jacobson, S. M. Zeman, E. P. Bjorkstedt, R. R. Robertson, M. Kahru, R. Goericke, C. E. Peabody, T. R. Baumgartner, B. E. Lavaniegos, L. E. Miranda, E. Gomez-Ocampo, J. Gomez-Valdes, T. D. Auth, E. A. Daly, C. A. </w:t>
      </w:r>
      <w:r w:rsidRPr="00417D39">
        <w:lastRenderedPageBreak/>
        <w:t>Morgan, B. J. Burke, J. C. Field, K. M. Sakuma, E. D. Weber, W. Watson, J. M. Porquez, J. Dolliver, D. E. Lyons, R. A. Orben, J. E. Zamon, W. Pete, J. Jahncke, J. A. Santora, S. A. Thomspson, B. Hoover, W. Sydeman, and S. Melin. 2019. State of the California current 2018-19: A novel anchovy regime and a new marine heatwave? California Cooperative Oceanic Fisheries Investigations Reports 60.</w:t>
      </w:r>
    </w:p>
    <w:p w:rsidR="00417D39" w:rsidRPr="00417D39" w:rsidRDefault="00417D39" w:rsidP="00417D39">
      <w:pPr>
        <w:pStyle w:val="EndNoteBibliography"/>
        <w:spacing w:after="0"/>
        <w:ind w:left="720" w:hanging="720"/>
      </w:pPr>
      <w:r w:rsidRPr="00417D39">
        <w:t>Thorson, J. T. 2019. Guidance for decisions using the Vector Autoregressive Spatio-Temporal (VAST) package in stock, ecosystem, habitat and climate assessments. Fisheries Research 210:143-161.  doi:10.1016/j.fishres.2018.10.013.</w:t>
      </w:r>
    </w:p>
    <w:p w:rsidR="00417D39" w:rsidRPr="00417D39" w:rsidRDefault="00417D39" w:rsidP="00417D39">
      <w:pPr>
        <w:pStyle w:val="EndNoteBibliography"/>
        <w:spacing w:after="0"/>
        <w:ind w:left="720" w:hanging="720"/>
      </w:pPr>
      <w:r w:rsidRPr="00417D39">
        <w:t xml:space="preserve">Tolimieri, N., and M. A. Haltuch. 2023. Sea-level index of recruitment variability improves assessment model performance for </w:t>
      </w:r>
      <w:r w:rsidR="000627E2">
        <w:t>Sablefish</w:t>
      </w:r>
      <w:r w:rsidRPr="00417D39">
        <w:t xml:space="preserve"> </w:t>
      </w:r>
      <w:r w:rsidRPr="00AC4970">
        <w:rPr>
          <w:i/>
        </w:rPr>
        <w:t>Anoplopoma fimbria</w:t>
      </w:r>
      <w:r w:rsidRPr="00417D39">
        <w:t>. Canadian Journal of Fisheries and Aquatic Sciences 80(6):1006-1016.  doi:10.1139/cjfas-2022-0238.</w:t>
      </w:r>
    </w:p>
    <w:p w:rsidR="00417D39" w:rsidRPr="00417D39" w:rsidRDefault="00417D39" w:rsidP="00417D39">
      <w:pPr>
        <w:pStyle w:val="EndNoteBibliography"/>
        <w:spacing w:after="0"/>
        <w:ind w:left="720" w:hanging="720"/>
      </w:pPr>
      <w:r w:rsidRPr="00417D39">
        <w:t xml:space="preserve">Tolimieri, N., M. A. Haltuch, Q. Lee, M. G. Jacox, and S. J. Bograd. 2018. Oceanographic drivers of </w:t>
      </w:r>
      <w:r w:rsidR="000627E2">
        <w:t>Sablefish</w:t>
      </w:r>
      <w:r w:rsidRPr="00417D39">
        <w:t xml:space="preserve"> recruitment in the California Current. Fisheries Oceanography 27(5):458-474.  doi:10.1111/fog.12266.</w:t>
      </w:r>
    </w:p>
    <w:p w:rsidR="00417D39" w:rsidRPr="00417D39" w:rsidRDefault="00417D39" w:rsidP="00417D39">
      <w:pPr>
        <w:pStyle w:val="EndNoteBibliography"/>
        <w:spacing w:after="0"/>
        <w:ind w:left="720" w:hanging="720"/>
      </w:pPr>
      <w:r w:rsidRPr="00417D39">
        <w:t>Tolimieri, N., J. Wallace, and M. Haltuch. 2020. Spatio-temporal patterns in juvenile habitat for 13 groundfishes in the California Current Ecosystem. Plos One 15(8):e0237996.  doi:10.1371/journal.pone.0237996.</w:t>
      </w:r>
    </w:p>
    <w:p w:rsidR="00417D39" w:rsidRPr="00417D39" w:rsidRDefault="00417D39" w:rsidP="00417D39">
      <w:pPr>
        <w:pStyle w:val="EndNoteBibliography"/>
        <w:spacing w:after="0"/>
        <w:ind w:left="720" w:hanging="720"/>
      </w:pPr>
      <w:r w:rsidRPr="00417D39">
        <w:t xml:space="preserve">Tomaro, L. M., D. J. Teel, W. T. Peterson, and J. A. Miller. 2012. When is bigger better? Early marine residence of middle and upper Columbia River spring </w:t>
      </w:r>
      <w:r w:rsidR="000627E2">
        <w:t>Chinook Salmon</w:t>
      </w:r>
      <w:r w:rsidRPr="00417D39">
        <w:t>. Marine Ecology Progress Series 452:237-252.  doi:10.3354/meps09620.</w:t>
      </w:r>
    </w:p>
    <w:p w:rsidR="00417D39" w:rsidRPr="00417D39" w:rsidRDefault="00417D39" w:rsidP="00417D39">
      <w:pPr>
        <w:pStyle w:val="EndNoteBibliography"/>
        <w:spacing w:after="0"/>
        <w:ind w:left="720" w:hanging="720"/>
      </w:pPr>
      <w:r w:rsidRPr="00417D39">
        <w:t>Van Pelt, T. I., J. F. Piatt, B. K. Lance, and D. D. Roby. 1997. Proximate composition and energy density of some North Pacific forage fishes. Comparative Biochemistry and Physiology Part A: Physiology 118(4):1393-1398.</w:t>
      </w:r>
    </w:p>
    <w:p w:rsidR="00417D39" w:rsidRPr="00417D39" w:rsidRDefault="00417D39" w:rsidP="00417D39">
      <w:pPr>
        <w:pStyle w:val="EndNoteBibliography"/>
        <w:spacing w:after="0"/>
        <w:ind w:left="720" w:hanging="720"/>
      </w:pPr>
      <w:r w:rsidRPr="00417D39">
        <w:t>Volkoff, H., and I. Rønnestad. 2020. Effects of temperature on feeding and digestive processes in fish. Temperature 7(4):307-320.  doi:10.1080/23328940.2020.1765950.</w:t>
      </w:r>
    </w:p>
    <w:p w:rsidR="00417D39" w:rsidRPr="00417D39" w:rsidRDefault="00417D39" w:rsidP="00417D39">
      <w:pPr>
        <w:pStyle w:val="EndNoteBibliography"/>
        <w:spacing w:after="0"/>
        <w:ind w:left="720" w:hanging="720"/>
      </w:pPr>
      <w:r w:rsidRPr="00417D39">
        <w:t>Weber, E. D., T. D. Auth, S. Baumann-Pickering, T. R. Baumgartner, E. P. Bjorkstedt, S. J. Bograd, B. J. Burke, J. L. Cadena-Ramírez, E. A. Daly, M. de la Cruz, H. Dewar, J. C. Field, J. L. Fisher, A. Giddings, R. Goericke, E. Gomez-Ocampo, J. Gomez-Valdes, E. L. Hazen, J. Hildebrand, C. A. Horton, K. C. Jacobson, M. G. Jacox, J. Jahncke, M. Kahru, R. M. Kudela, B. E. Lavaniegos, A. Leising, S. R. Melin, L. E. Miranda-Bojorquez, C. A. Morgan, C. F. Nickels, R. A. Orben, J. M. Porquez, E. J. Portner, R. R. Robertson, D. L. Rudnick, K. M. Sakuma, J. A. Santora, I. D. Schroeder, O. E. Snodgrass, W. J. Sydeman, A. R. Thompson, S. A. Thompson, J. S. Trickey, J. Villegas-Mendoza, P. Warzybok, W. Watson, and S. M. Zeman. 2021. State of the California Current 2019–2020: Back to the Future With Marine Heatwaves? Frontiers in Marine Science 8(1081).  doi:10.3389/fmars.2021.709454.</w:t>
      </w:r>
    </w:p>
    <w:p w:rsidR="00417D39" w:rsidRPr="00417D39" w:rsidRDefault="00417D39" w:rsidP="00417D39">
      <w:pPr>
        <w:pStyle w:val="EndNoteBibliography"/>
        <w:spacing w:after="0"/>
        <w:ind w:left="720" w:hanging="720"/>
      </w:pPr>
      <w:r w:rsidRPr="00417D39">
        <w:t>Weiskopf, S. R., M. A. Rubenstein, L. G. Crozier, S. Gaichas, R. Griffis, J. E. Halofsky, K. J. W. Hyde, T. L. Morelli, J. T. Morisette, R. C. Muñoz, A. J. Pershing, D. L. Peterson, R. Poudel, M. D. Staudinger, A. E. Sutton-Grier, L. Thompson, J. Vose, J. F. Weltzin, and K. P. Whyte. 2020. Climate change effects on biodiversity, ecosystems, ecosystem services, and natural resource management in the United States. Science of the Total Environment 733:137782.  doi:10.1016/j.scitotenv.2020.137782.</w:t>
      </w:r>
    </w:p>
    <w:p w:rsidR="00417D39" w:rsidRPr="00417D39" w:rsidRDefault="00417D39" w:rsidP="00417D39">
      <w:pPr>
        <w:pStyle w:val="EndNoteBibliography"/>
        <w:spacing w:after="0"/>
        <w:ind w:left="720" w:hanging="720"/>
      </w:pPr>
      <w:r w:rsidRPr="00417D39">
        <w:t xml:space="preserve">Weitkamp, L. A. 2010. Marine Distributions of </w:t>
      </w:r>
      <w:r w:rsidR="000627E2">
        <w:t>Chinook Salmon</w:t>
      </w:r>
      <w:r w:rsidRPr="00417D39">
        <w:t xml:space="preserve"> from the West Coast of North America Determined by Coded Wire Tag Recoveries. Transactions of the American Fisheries Society 139(1):147-170.  doi:10.1577/t08-225.1.</w:t>
      </w:r>
    </w:p>
    <w:p w:rsidR="00417D39" w:rsidRPr="00417D39" w:rsidRDefault="00417D39" w:rsidP="00417D39">
      <w:pPr>
        <w:pStyle w:val="EndNoteBibliography"/>
        <w:spacing w:after="0"/>
        <w:ind w:left="720" w:hanging="720"/>
      </w:pPr>
      <w:r w:rsidRPr="00417D39">
        <w:lastRenderedPageBreak/>
        <w:t>Weitkamp, L. A., P. B. Bentley, and M. N. C. Litz. 2012. Seasonal and interannual variation in juvenile salmonids and associated fish assemblage in open waters of the lower Columbia River estuary, U.S.A. Fishery Bulletin 110(4):426-450.</w:t>
      </w:r>
    </w:p>
    <w:p w:rsidR="00417D39" w:rsidRPr="00417D39" w:rsidRDefault="00417D39" w:rsidP="00417D39">
      <w:pPr>
        <w:pStyle w:val="EndNoteBibliography"/>
        <w:spacing w:after="0"/>
        <w:ind w:left="720" w:hanging="720"/>
      </w:pPr>
      <w:r w:rsidRPr="00417D39">
        <w:t>Wells, B. K., D. D. Huff, B. J. Burke, R. D. Brodeur, J. A. Santora, J. C. Field, K. Richerson, N. J. Mantua, K. L. Fresh, M. M. McClure, W. H. Satterthwaite, F. Darby, S. J. Kim, R. W. Zabel, and S. T. Lindley. 2020. Implementing Ecosystem-Based Management Principles in the Design of a Salmon Ocean Ecology Program. Frontiers in Marine Science 7(342).  doi:10.3389/fmars.2020.00342.</w:t>
      </w:r>
    </w:p>
    <w:p w:rsidR="00417D39" w:rsidRPr="00417D39" w:rsidRDefault="00417D39" w:rsidP="00417D39">
      <w:pPr>
        <w:pStyle w:val="EndNoteBibliography"/>
        <w:spacing w:after="0"/>
        <w:ind w:left="720" w:hanging="720"/>
      </w:pPr>
      <w:r w:rsidRPr="00417D39">
        <w:t xml:space="preserve">Wells, B. K., J. A. Santora, I. D. Schroeder, N. Mantua, W. J. Sydeman, D. D. Huff, and J. C. Field. 2016. Marine ecosystem perspectives on </w:t>
      </w:r>
      <w:r w:rsidR="000627E2">
        <w:t>Chinook Salmon</w:t>
      </w:r>
      <w:r w:rsidRPr="00417D39">
        <w:t xml:space="preserve"> recruitment: a synthesis of empirical and modeling studies from a California upwelling system. Marine Ecology Progress Series 552:271-284.  doi:10.3354/meps11757.</w:t>
      </w:r>
    </w:p>
    <w:p w:rsidR="00417D39" w:rsidRPr="00417D39" w:rsidRDefault="00417D39" w:rsidP="00417D39">
      <w:pPr>
        <w:pStyle w:val="EndNoteBibliography"/>
        <w:ind w:left="720" w:hanging="720"/>
      </w:pPr>
      <w:r w:rsidRPr="00417D39">
        <w:t xml:space="preserve">Zolotov, A. 2021. The Long-Term Dynamics of </w:t>
      </w:r>
      <w:r w:rsidR="000627E2">
        <w:t>Sablefish</w:t>
      </w:r>
      <w:r w:rsidRPr="00417D39">
        <w:t xml:space="preserve"> (</w:t>
      </w:r>
      <w:r w:rsidRPr="00417D39">
        <w:rPr>
          <w:i/>
        </w:rPr>
        <w:t>Anoplopoma fimbria</w:t>
      </w:r>
      <w:r w:rsidRPr="00417D39">
        <w:t>) Stocks in the Western Bering Sea and Prospects for their Commercial Exploitation. Russian Journal of Marine Biology 47(7):563-582.  doi:10.1134/S1063074021070087.</w:t>
      </w:r>
    </w:p>
    <w:p w:rsidR="00A15B5A" w:rsidRPr="00E36FBB" w:rsidRDefault="00F306BF" w:rsidP="00E36FBB">
      <w:pPr>
        <w:spacing w:after="0" w:line="240" w:lineRule="auto"/>
        <w:rPr>
          <w:highlight w:val="green"/>
        </w:rPr>
      </w:pPr>
      <w:r>
        <w:fldChar w:fldCharType="end"/>
      </w:r>
    </w:p>
    <w:p w:rsidR="00A15B5A" w:rsidRDefault="00101C88" w:rsidP="001074AB">
      <w:pPr>
        <w:pStyle w:val="Heading1"/>
        <w:spacing w:after="160" w:line="259" w:lineRule="auto"/>
        <w:rPr>
          <w:color w:val="000000"/>
        </w:rPr>
      </w:pPr>
      <w:bookmarkStart w:id="1" w:name="_heading=h.2h6sxc1clq3c" w:colFirst="0" w:colLast="0"/>
      <w:bookmarkEnd w:id="1"/>
      <w:r>
        <w:br w:type="page"/>
      </w:r>
    </w:p>
    <w:p w:rsidR="00A15B5A" w:rsidRPr="00AC4970" w:rsidRDefault="00101C88">
      <w:pPr>
        <w:pStyle w:val="Heading1"/>
        <w:rPr>
          <w:rFonts w:ascii="Times New Roman" w:hAnsi="Times New Roman" w:cs="Times New Roman"/>
          <w:sz w:val="24"/>
          <w:szCs w:val="24"/>
        </w:rPr>
      </w:pPr>
      <w:bookmarkStart w:id="2" w:name="_heading=h.99g01623rxwn" w:colFirst="0" w:colLast="0"/>
      <w:bookmarkEnd w:id="2"/>
      <w:r>
        <w:lastRenderedPageBreak/>
        <w:t>T</w:t>
      </w:r>
      <w:r w:rsidR="001074AB">
        <w:t>able 1</w:t>
      </w:r>
      <w:r>
        <w:t>.</w:t>
      </w:r>
      <w:r>
        <w:rPr>
          <w:sz w:val="24"/>
          <w:szCs w:val="24"/>
        </w:rPr>
        <w:t xml:space="preserve"> </w:t>
      </w:r>
      <w:r w:rsidRPr="00AC4970">
        <w:rPr>
          <w:rFonts w:ascii="Times New Roman" w:hAnsi="Times New Roman" w:cs="Times New Roman"/>
          <w:color w:val="1F2328"/>
          <w:sz w:val="24"/>
          <w:szCs w:val="24"/>
        </w:rPr>
        <w:t>Relative effect of station water temperature at 3m in June and an integrated measure of sea surface temperature across</w:t>
      </w:r>
      <w:r w:rsidRPr="00AC4970">
        <w:rPr>
          <w:rFonts w:ascii="Times New Roman" w:hAnsi="Times New Roman" w:cs="Times New Roman"/>
          <w:b/>
          <w:color w:val="1F2328"/>
          <w:sz w:val="24"/>
          <w:szCs w:val="24"/>
        </w:rPr>
        <w:t xml:space="preserve"> </w:t>
      </w:r>
      <w:r w:rsidRPr="00AC4970">
        <w:rPr>
          <w:rFonts w:ascii="Times New Roman" w:hAnsi="Times New Roman" w:cs="Times New Roman"/>
          <w:color w:val="1F2328"/>
          <w:sz w:val="24"/>
          <w:szCs w:val="24"/>
        </w:rPr>
        <w:t xml:space="preserve">an arc in the northeast Pacific during the previous month (May) of each year (SSTarc) for encounter rates and positive catches for the four 'species' groups. Water temperature at 3m and SSTarc are z-scored </w:t>
      </w:r>
      <w:ins w:id="3" w:author="Elizabeth.Daly" w:date="2023-12-18T10:27:00Z">
        <w:r w:rsidR="00C36B46">
          <w:rPr>
            <w:rFonts w:ascii="Times New Roman" w:hAnsi="Times New Roman" w:cs="Times New Roman"/>
            <w:color w:val="1F2328"/>
            <w:sz w:val="24"/>
            <w:szCs w:val="24"/>
          </w:rPr>
          <w:t>NO 2023 yet</w:t>
        </w:r>
      </w:ins>
    </w:p>
    <w:p w:rsidR="00A15B5A" w:rsidRDefault="00A15B5A"/>
    <w:tbl>
      <w:tblPr>
        <w:tblStyle w:val="a1"/>
        <w:tblW w:w="9060" w:type="dxa"/>
        <w:tblInd w:w="315" w:type="dxa"/>
        <w:tblBorders>
          <w:top w:val="nil"/>
          <w:left w:val="nil"/>
          <w:bottom w:val="nil"/>
          <w:right w:val="nil"/>
          <w:insideH w:val="nil"/>
          <w:insideV w:val="nil"/>
        </w:tblBorders>
        <w:tblLayout w:type="fixed"/>
        <w:tblLook w:val="0600" w:firstRow="0" w:lastRow="0" w:firstColumn="0" w:lastColumn="0" w:noHBand="1" w:noVBand="1"/>
      </w:tblPr>
      <w:tblGrid>
        <w:gridCol w:w="285"/>
        <w:gridCol w:w="1920"/>
        <w:gridCol w:w="2205"/>
        <w:gridCol w:w="1215"/>
        <w:gridCol w:w="2175"/>
        <w:gridCol w:w="1260"/>
      </w:tblGrid>
      <w:tr w:rsidR="00A15B5A">
        <w:trPr>
          <w:trHeight w:val="330"/>
        </w:trPr>
        <w:tc>
          <w:tcPr>
            <w:tcW w:w="285" w:type="dxa"/>
            <w:tcBorders>
              <w:top w:val="nil"/>
              <w:left w:val="nil"/>
              <w:bottom w:val="nil"/>
              <w:right w:val="nil"/>
            </w:tcBorders>
            <w:tcMar>
              <w:top w:w="80" w:type="dxa"/>
              <w:left w:w="80" w:type="dxa"/>
              <w:bottom w:w="80" w:type="dxa"/>
              <w:right w:w="80" w:type="dxa"/>
            </w:tcMar>
          </w:tcPr>
          <w:p w:rsidR="00A15B5A" w:rsidRDefault="00A15B5A">
            <w:pPr>
              <w:spacing w:after="0" w:line="240" w:lineRule="auto"/>
              <w:rPr>
                <w:rFonts w:ascii="Arial" w:eastAsia="Arial" w:hAnsi="Arial" w:cs="Arial"/>
                <w:color w:val="1F2328"/>
                <w:sz w:val="24"/>
                <w:szCs w:val="24"/>
              </w:rPr>
            </w:pPr>
          </w:p>
        </w:tc>
        <w:tc>
          <w:tcPr>
            <w:tcW w:w="1920" w:type="dxa"/>
            <w:tcBorders>
              <w:top w:val="nil"/>
              <w:left w:val="nil"/>
              <w:bottom w:val="nil"/>
              <w:right w:val="nil"/>
            </w:tcBorders>
            <w:tcMar>
              <w:top w:w="80" w:type="dxa"/>
              <w:left w:w="80" w:type="dxa"/>
              <w:bottom w:w="80" w:type="dxa"/>
              <w:right w:w="80" w:type="dxa"/>
            </w:tcMar>
          </w:tcPr>
          <w:p w:rsidR="00A15B5A" w:rsidRDefault="00A15B5A">
            <w:pPr>
              <w:spacing w:after="0" w:line="240" w:lineRule="auto"/>
              <w:rPr>
                <w:rFonts w:ascii="Arial" w:eastAsia="Arial" w:hAnsi="Arial" w:cs="Arial"/>
                <w:color w:val="1F2328"/>
                <w:sz w:val="24"/>
                <w:szCs w:val="24"/>
              </w:rPr>
            </w:pPr>
          </w:p>
        </w:tc>
        <w:tc>
          <w:tcPr>
            <w:tcW w:w="2205" w:type="dxa"/>
            <w:tcBorders>
              <w:top w:val="nil"/>
              <w:left w:val="nil"/>
              <w:bottom w:val="nil"/>
              <w:right w:val="nil"/>
            </w:tcBorders>
            <w:tcMar>
              <w:top w:w="80" w:type="dxa"/>
              <w:left w:w="80" w:type="dxa"/>
              <w:bottom w:w="80" w:type="dxa"/>
              <w:right w:w="80" w:type="dxa"/>
            </w:tcMar>
          </w:tcPr>
          <w:p w:rsidR="00A15B5A" w:rsidRDefault="00A15B5A">
            <w:pPr>
              <w:spacing w:after="0" w:line="240" w:lineRule="auto"/>
              <w:rPr>
                <w:rFonts w:ascii="Arial" w:eastAsia="Arial" w:hAnsi="Arial" w:cs="Arial"/>
                <w:color w:val="1F2328"/>
                <w:sz w:val="24"/>
                <w:szCs w:val="24"/>
              </w:rPr>
            </w:pPr>
          </w:p>
        </w:tc>
        <w:tc>
          <w:tcPr>
            <w:tcW w:w="1215" w:type="dxa"/>
            <w:tcBorders>
              <w:top w:val="nil"/>
              <w:left w:val="nil"/>
              <w:bottom w:val="nil"/>
              <w:right w:val="nil"/>
            </w:tcBorders>
            <w:tcMar>
              <w:top w:w="80" w:type="dxa"/>
              <w:left w:w="80" w:type="dxa"/>
              <w:bottom w:w="80" w:type="dxa"/>
              <w:right w:w="80" w:type="dxa"/>
            </w:tcMar>
          </w:tcPr>
          <w:p w:rsidR="00A15B5A" w:rsidRDefault="00A15B5A">
            <w:pPr>
              <w:spacing w:after="0" w:line="240" w:lineRule="auto"/>
              <w:rPr>
                <w:rFonts w:ascii="Arial" w:eastAsia="Arial" w:hAnsi="Arial" w:cs="Arial"/>
                <w:color w:val="1F2328"/>
                <w:sz w:val="24"/>
                <w:szCs w:val="24"/>
              </w:rPr>
            </w:pPr>
          </w:p>
        </w:tc>
        <w:tc>
          <w:tcPr>
            <w:tcW w:w="2175" w:type="dxa"/>
            <w:shd w:val="clear" w:color="auto" w:fill="auto"/>
            <w:tcMar>
              <w:top w:w="100" w:type="dxa"/>
              <w:left w:w="100" w:type="dxa"/>
              <w:bottom w:w="100" w:type="dxa"/>
              <w:right w:w="100" w:type="dxa"/>
            </w:tcMar>
          </w:tcPr>
          <w:p w:rsidR="00A15B5A" w:rsidRDefault="00A15B5A">
            <w:pPr>
              <w:spacing w:after="0"/>
              <w:rPr>
                <w:rFonts w:ascii="Arial" w:eastAsia="Arial" w:hAnsi="Arial" w:cs="Arial"/>
                <w:color w:val="1F2328"/>
                <w:sz w:val="24"/>
                <w:szCs w:val="24"/>
              </w:rPr>
            </w:pPr>
          </w:p>
        </w:tc>
        <w:tc>
          <w:tcPr>
            <w:tcW w:w="1260" w:type="dxa"/>
            <w:shd w:val="clear" w:color="auto" w:fill="auto"/>
            <w:tcMar>
              <w:top w:w="100" w:type="dxa"/>
              <w:left w:w="100" w:type="dxa"/>
              <w:bottom w:w="100" w:type="dxa"/>
              <w:right w:w="100" w:type="dxa"/>
            </w:tcMar>
          </w:tcPr>
          <w:p w:rsidR="00A15B5A" w:rsidRDefault="00A15B5A">
            <w:pPr>
              <w:spacing w:after="0"/>
              <w:rPr>
                <w:rFonts w:ascii="Arial" w:eastAsia="Arial" w:hAnsi="Arial" w:cs="Arial"/>
                <w:color w:val="1F2328"/>
                <w:sz w:val="24"/>
                <w:szCs w:val="24"/>
              </w:rPr>
            </w:pPr>
          </w:p>
        </w:tc>
      </w:tr>
      <w:tr w:rsidR="00A15B5A">
        <w:trPr>
          <w:trHeight w:val="330"/>
        </w:trPr>
        <w:tc>
          <w:tcPr>
            <w:tcW w:w="285" w:type="dxa"/>
            <w:tcBorders>
              <w:top w:val="nil"/>
              <w:left w:val="nil"/>
              <w:bottom w:val="nil"/>
              <w:right w:val="nil"/>
            </w:tcBorders>
            <w:tcMar>
              <w:top w:w="160" w:type="dxa"/>
              <w:left w:w="120" w:type="dxa"/>
              <w:bottom w:w="140" w:type="dxa"/>
              <w:right w:w="120" w:type="dxa"/>
            </w:tcMar>
          </w:tcPr>
          <w:p w:rsidR="00A15B5A" w:rsidRDefault="00A15B5A">
            <w:pPr>
              <w:spacing w:after="0" w:line="240" w:lineRule="auto"/>
              <w:jc w:val="right"/>
              <w:rPr>
                <w:rFonts w:ascii="Arial" w:eastAsia="Arial" w:hAnsi="Arial" w:cs="Arial"/>
                <w:color w:val="1F2328"/>
                <w:sz w:val="24"/>
                <w:szCs w:val="24"/>
              </w:rPr>
            </w:pPr>
          </w:p>
        </w:tc>
        <w:tc>
          <w:tcPr>
            <w:tcW w:w="1920"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A15B5A">
            <w:pPr>
              <w:spacing w:after="0" w:line="240" w:lineRule="auto"/>
              <w:rPr>
                <w:rFonts w:ascii="Arial" w:eastAsia="Arial" w:hAnsi="Arial" w:cs="Arial"/>
                <w:color w:val="1F2328"/>
                <w:sz w:val="24"/>
                <w:szCs w:val="24"/>
              </w:rPr>
            </w:pPr>
          </w:p>
        </w:tc>
        <w:tc>
          <w:tcPr>
            <w:tcW w:w="220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Encounter</w:t>
            </w:r>
          </w:p>
        </w:tc>
        <w:tc>
          <w:tcPr>
            <w:tcW w:w="121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A15B5A">
            <w:pPr>
              <w:spacing w:after="0" w:line="240" w:lineRule="auto"/>
              <w:rPr>
                <w:rFonts w:ascii="Arial" w:eastAsia="Arial" w:hAnsi="Arial" w:cs="Arial"/>
                <w:color w:val="1F2328"/>
                <w:sz w:val="24"/>
                <w:szCs w:val="24"/>
              </w:rPr>
            </w:pPr>
          </w:p>
        </w:tc>
        <w:tc>
          <w:tcPr>
            <w:tcW w:w="217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Positive catches</w:t>
            </w:r>
          </w:p>
        </w:tc>
        <w:tc>
          <w:tcPr>
            <w:tcW w:w="1260"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A15B5A">
            <w:pPr>
              <w:spacing w:after="0" w:line="240" w:lineRule="auto"/>
              <w:rPr>
                <w:rFonts w:ascii="Arial" w:eastAsia="Arial" w:hAnsi="Arial" w:cs="Arial"/>
                <w:color w:val="1F2328"/>
                <w:sz w:val="24"/>
                <w:szCs w:val="24"/>
              </w:rPr>
            </w:pPr>
          </w:p>
        </w:tc>
      </w:tr>
      <w:tr w:rsidR="00A15B5A">
        <w:trPr>
          <w:trHeight w:val="330"/>
        </w:trPr>
        <w:tc>
          <w:tcPr>
            <w:tcW w:w="285" w:type="dxa"/>
            <w:tcBorders>
              <w:top w:val="nil"/>
              <w:left w:val="nil"/>
              <w:bottom w:val="nil"/>
              <w:right w:val="nil"/>
            </w:tcBorders>
            <w:tcMar>
              <w:top w:w="160" w:type="dxa"/>
              <w:left w:w="120" w:type="dxa"/>
              <w:bottom w:w="140" w:type="dxa"/>
              <w:right w:w="120" w:type="dxa"/>
            </w:tcMar>
          </w:tcPr>
          <w:p w:rsidR="00A15B5A" w:rsidRDefault="00A15B5A">
            <w:pPr>
              <w:spacing w:after="0" w:line="240" w:lineRule="auto"/>
              <w:jc w:val="right"/>
              <w:rPr>
                <w:rFonts w:ascii="Arial" w:eastAsia="Arial" w:hAnsi="Arial" w:cs="Arial"/>
                <w:color w:val="1F2328"/>
                <w:sz w:val="24"/>
                <w:szCs w:val="24"/>
              </w:rPr>
            </w:pPr>
          </w:p>
        </w:tc>
        <w:tc>
          <w:tcPr>
            <w:tcW w:w="1920"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A15B5A">
            <w:pPr>
              <w:spacing w:after="0" w:line="240" w:lineRule="auto"/>
              <w:rPr>
                <w:rFonts w:ascii="Arial" w:eastAsia="Arial" w:hAnsi="Arial" w:cs="Arial"/>
                <w:color w:val="1F2328"/>
                <w:sz w:val="24"/>
                <w:szCs w:val="24"/>
              </w:rPr>
            </w:pPr>
          </w:p>
        </w:tc>
        <w:tc>
          <w:tcPr>
            <w:tcW w:w="220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18"/>
                <w:szCs w:val="18"/>
              </w:rPr>
            </w:pPr>
            <w:r>
              <w:rPr>
                <w:rFonts w:ascii="Arial" w:eastAsia="Arial" w:hAnsi="Arial" w:cs="Arial"/>
                <w:color w:val="1F2328"/>
                <w:sz w:val="18"/>
                <w:szCs w:val="18"/>
              </w:rPr>
              <w:t xml:space="preserve">Station temperature (°C, </w:t>
            </w:r>
          </w:p>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3m)</w:t>
            </w:r>
          </w:p>
        </w:tc>
        <w:tc>
          <w:tcPr>
            <w:tcW w:w="121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SSTarc</w:t>
            </w:r>
          </w:p>
        </w:tc>
        <w:tc>
          <w:tcPr>
            <w:tcW w:w="217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Station temperature (°C, 3m)</w:t>
            </w:r>
          </w:p>
        </w:tc>
        <w:tc>
          <w:tcPr>
            <w:tcW w:w="1260"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SSTarc</w:t>
            </w:r>
          </w:p>
        </w:tc>
      </w:tr>
      <w:tr w:rsidR="00A15B5A">
        <w:trPr>
          <w:trHeight w:val="330"/>
        </w:trPr>
        <w:tc>
          <w:tcPr>
            <w:tcW w:w="285" w:type="dxa"/>
            <w:tcBorders>
              <w:top w:val="nil"/>
              <w:left w:val="nil"/>
              <w:bottom w:val="nil"/>
              <w:right w:val="nil"/>
            </w:tcBorders>
            <w:tcMar>
              <w:top w:w="160" w:type="dxa"/>
              <w:left w:w="120" w:type="dxa"/>
              <w:bottom w:w="140" w:type="dxa"/>
              <w:right w:w="120" w:type="dxa"/>
            </w:tcMar>
          </w:tcPr>
          <w:p w:rsidR="00A15B5A" w:rsidRDefault="00A15B5A">
            <w:pPr>
              <w:spacing w:after="0" w:line="240" w:lineRule="auto"/>
              <w:jc w:val="right"/>
              <w:rPr>
                <w:rFonts w:ascii="Arial" w:eastAsia="Arial" w:hAnsi="Arial" w:cs="Arial"/>
                <w:color w:val="1F2328"/>
                <w:sz w:val="24"/>
                <w:szCs w:val="24"/>
              </w:rPr>
            </w:pPr>
          </w:p>
        </w:tc>
        <w:tc>
          <w:tcPr>
            <w:tcW w:w="1920"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Subyearling Chinook</w:t>
            </w:r>
          </w:p>
        </w:tc>
        <w:tc>
          <w:tcPr>
            <w:tcW w:w="220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-0.69 ± 0.19</w:t>
            </w:r>
          </w:p>
        </w:tc>
        <w:tc>
          <w:tcPr>
            <w:tcW w:w="121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0.17 ± 0.26</w:t>
            </w:r>
          </w:p>
        </w:tc>
        <w:tc>
          <w:tcPr>
            <w:tcW w:w="217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0.08 ± 0.09</w:t>
            </w:r>
          </w:p>
        </w:tc>
        <w:tc>
          <w:tcPr>
            <w:tcW w:w="1260"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0.04 ± 0.10</w:t>
            </w:r>
          </w:p>
        </w:tc>
      </w:tr>
      <w:tr w:rsidR="00A15B5A">
        <w:trPr>
          <w:trHeight w:val="330"/>
        </w:trPr>
        <w:tc>
          <w:tcPr>
            <w:tcW w:w="285" w:type="dxa"/>
            <w:tcBorders>
              <w:top w:val="nil"/>
              <w:left w:val="nil"/>
              <w:bottom w:val="nil"/>
              <w:right w:val="nil"/>
            </w:tcBorders>
            <w:tcMar>
              <w:top w:w="160" w:type="dxa"/>
              <w:left w:w="120" w:type="dxa"/>
              <w:bottom w:w="140" w:type="dxa"/>
              <w:right w:w="120" w:type="dxa"/>
            </w:tcMar>
          </w:tcPr>
          <w:p w:rsidR="00A15B5A" w:rsidRDefault="00A15B5A">
            <w:pPr>
              <w:spacing w:after="0" w:line="240" w:lineRule="auto"/>
              <w:jc w:val="right"/>
              <w:rPr>
                <w:rFonts w:ascii="Arial" w:eastAsia="Arial" w:hAnsi="Arial" w:cs="Arial"/>
                <w:color w:val="1F2328"/>
                <w:sz w:val="24"/>
                <w:szCs w:val="24"/>
              </w:rPr>
            </w:pPr>
          </w:p>
        </w:tc>
        <w:tc>
          <w:tcPr>
            <w:tcW w:w="1920"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Yearling Chinook</w:t>
            </w:r>
          </w:p>
        </w:tc>
        <w:tc>
          <w:tcPr>
            <w:tcW w:w="220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-0.11 ± 0.14</w:t>
            </w:r>
          </w:p>
        </w:tc>
        <w:tc>
          <w:tcPr>
            <w:tcW w:w="121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-0.67 ± 0.2</w:t>
            </w:r>
          </w:p>
        </w:tc>
        <w:tc>
          <w:tcPr>
            <w:tcW w:w="217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-0.12 ± 0.05</w:t>
            </w:r>
          </w:p>
        </w:tc>
        <w:tc>
          <w:tcPr>
            <w:tcW w:w="1260"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-0.22 ± 0.06</w:t>
            </w:r>
          </w:p>
        </w:tc>
      </w:tr>
      <w:tr w:rsidR="00A15B5A">
        <w:trPr>
          <w:trHeight w:val="330"/>
        </w:trPr>
        <w:tc>
          <w:tcPr>
            <w:tcW w:w="285" w:type="dxa"/>
            <w:tcBorders>
              <w:top w:val="nil"/>
              <w:left w:val="nil"/>
              <w:bottom w:val="nil"/>
              <w:right w:val="nil"/>
            </w:tcBorders>
            <w:tcMar>
              <w:top w:w="160" w:type="dxa"/>
              <w:left w:w="120" w:type="dxa"/>
              <w:bottom w:w="140" w:type="dxa"/>
              <w:right w:w="120" w:type="dxa"/>
            </w:tcMar>
          </w:tcPr>
          <w:p w:rsidR="00A15B5A" w:rsidRDefault="00A15B5A">
            <w:pPr>
              <w:spacing w:after="0" w:line="240" w:lineRule="auto"/>
              <w:jc w:val="right"/>
              <w:rPr>
                <w:rFonts w:ascii="Arial" w:eastAsia="Arial" w:hAnsi="Arial" w:cs="Arial"/>
                <w:color w:val="1F2328"/>
                <w:sz w:val="24"/>
                <w:szCs w:val="24"/>
              </w:rPr>
            </w:pPr>
          </w:p>
        </w:tc>
        <w:tc>
          <w:tcPr>
            <w:tcW w:w="1920"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 xml:space="preserve">Yearling </w:t>
            </w:r>
            <w:r w:rsidR="000627E2">
              <w:rPr>
                <w:rFonts w:ascii="Arial" w:eastAsia="Arial" w:hAnsi="Arial" w:cs="Arial"/>
                <w:color w:val="1F2328"/>
                <w:sz w:val="18"/>
                <w:szCs w:val="18"/>
              </w:rPr>
              <w:t>Coho</w:t>
            </w:r>
          </w:p>
        </w:tc>
        <w:tc>
          <w:tcPr>
            <w:tcW w:w="220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0.28 ± 0.15</w:t>
            </w:r>
          </w:p>
        </w:tc>
        <w:tc>
          <w:tcPr>
            <w:tcW w:w="121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-0.28 ± 0.22</w:t>
            </w:r>
          </w:p>
        </w:tc>
        <w:tc>
          <w:tcPr>
            <w:tcW w:w="217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0.07 ± 0.07</w:t>
            </w:r>
          </w:p>
        </w:tc>
        <w:tc>
          <w:tcPr>
            <w:tcW w:w="1260"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-0.1 ± 0.08</w:t>
            </w:r>
          </w:p>
        </w:tc>
      </w:tr>
      <w:tr w:rsidR="00A15B5A">
        <w:trPr>
          <w:trHeight w:val="330"/>
        </w:trPr>
        <w:tc>
          <w:tcPr>
            <w:tcW w:w="285" w:type="dxa"/>
            <w:tcBorders>
              <w:top w:val="nil"/>
              <w:left w:val="nil"/>
              <w:bottom w:val="nil"/>
              <w:right w:val="nil"/>
            </w:tcBorders>
            <w:tcMar>
              <w:top w:w="160" w:type="dxa"/>
              <w:left w:w="120" w:type="dxa"/>
              <w:bottom w:w="140" w:type="dxa"/>
              <w:right w:w="120" w:type="dxa"/>
            </w:tcMar>
          </w:tcPr>
          <w:p w:rsidR="00A15B5A" w:rsidRDefault="00A15B5A">
            <w:pPr>
              <w:spacing w:after="0" w:line="240" w:lineRule="auto"/>
              <w:jc w:val="right"/>
              <w:rPr>
                <w:rFonts w:ascii="Arial" w:eastAsia="Arial" w:hAnsi="Arial" w:cs="Arial"/>
                <w:color w:val="1F2328"/>
                <w:sz w:val="24"/>
                <w:szCs w:val="24"/>
              </w:rPr>
            </w:pPr>
          </w:p>
        </w:tc>
        <w:tc>
          <w:tcPr>
            <w:tcW w:w="1920"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0627E2">
            <w:pPr>
              <w:spacing w:after="0" w:line="240" w:lineRule="auto"/>
              <w:rPr>
                <w:rFonts w:ascii="Arial" w:eastAsia="Arial" w:hAnsi="Arial" w:cs="Arial"/>
                <w:color w:val="1F2328"/>
                <w:sz w:val="24"/>
                <w:szCs w:val="24"/>
              </w:rPr>
            </w:pPr>
            <w:r>
              <w:rPr>
                <w:rFonts w:ascii="Arial" w:eastAsia="Arial" w:hAnsi="Arial" w:cs="Arial"/>
                <w:color w:val="1F2328"/>
                <w:sz w:val="18"/>
                <w:szCs w:val="18"/>
              </w:rPr>
              <w:t>Sablefish</w:t>
            </w:r>
          </w:p>
        </w:tc>
        <w:tc>
          <w:tcPr>
            <w:tcW w:w="220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1.37 ± 0.39</w:t>
            </w:r>
          </w:p>
        </w:tc>
        <w:tc>
          <w:tcPr>
            <w:tcW w:w="121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1.23 ± 0.45</w:t>
            </w:r>
          </w:p>
        </w:tc>
        <w:tc>
          <w:tcPr>
            <w:tcW w:w="2175"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-0.11 ± 0.24</w:t>
            </w:r>
          </w:p>
        </w:tc>
        <w:tc>
          <w:tcPr>
            <w:tcW w:w="1260" w:type="dxa"/>
            <w:tcBorders>
              <w:top w:val="single" w:sz="6" w:space="0" w:color="1F2328"/>
              <w:left w:val="single" w:sz="6" w:space="0" w:color="1F2328"/>
              <w:bottom w:val="single" w:sz="6" w:space="0" w:color="1F2328"/>
              <w:right w:val="single" w:sz="6" w:space="0" w:color="1F2328"/>
            </w:tcBorders>
            <w:tcMar>
              <w:top w:w="80" w:type="dxa"/>
              <w:left w:w="80" w:type="dxa"/>
              <w:bottom w:w="80" w:type="dxa"/>
              <w:right w:w="80" w:type="dxa"/>
            </w:tcMar>
          </w:tcPr>
          <w:p w:rsidR="00A15B5A" w:rsidRDefault="00101C88">
            <w:pPr>
              <w:spacing w:after="0" w:line="240" w:lineRule="auto"/>
              <w:rPr>
                <w:rFonts w:ascii="Arial" w:eastAsia="Arial" w:hAnsi="Arial" w:cs="Arial"/>
                <w:color w:val="1F2328"/>
                <w:sz w:val="24"/>
                <w:szCs w:val="24"/>
              </w:rPr>
            </w:pPr>
            <w:r>
              <w:rPr>
                <w:rFonts w:ascii="Arial" w:eastAsia="Arial" w:hAnsi="Arial" w:cs="Arial"/>
                <w:color w:val="1F2328"/>
                <w:sz w:val="18"/>
                <w:szCs w:val="18"/>
              </w:rPr>
              <w:t>0.22 ± 0.23</w:t>
            </w:r>
          </w:p>
        </w:tc>
      </w:tr>
    </w:tbl>
    <w:p w:rsidR="00A15B5A" w:rsidRDefault="00A15B5A"/>
    <w:p w:rsidR="001074AB" w:rsidRDefault="001074AB">
      <w:pPr>
        <w:rPr>
          <w:rFonts w:asciiTheme="majorHAnsi" w:eastAsiaTheme="majorEastAsia" w:hAnsiTheme="majorHAnsi" w:cstheme="majorBidi"/>
          <w:color w:val="2E74B5" w:themeColor="accent1" w:themeShade="BF"/>
          <w:sz w:val="32"/>
          <w:szCs w:val="32"/>
        </w:rPr>
      </w:pPr>
      <w:bookmarkStart w:id="4" w:name="_heading=h.8h95t7i199mw" w:colFirst="0" w:colLast="0"/>
      <w:bookmarkEnd w:id="4"/>
      <w:r>
        <w:br w:type="page"/>
      </w:r>
    </w:p>
    <w:p w:rsidR="001074AB" w:rsidRDefault="001074AB" w:rsidP="001074AB">
      <w:pPr>
        <w:pStyle w:val="Heading1"/>
        <w:spacing w:after="160" w:line="259" w:lineRule="auto"/>
        <w:rPr>
          <w:color w:val="000000"/>
          <w:sz w:val="24"/>
          <w:szCs w:val="24"/>
        </w:rPr>
      </w:pPr>
      <w:r>
        <w:lastRenderedPageBreak/>
        <w:t xml:space="preserve">Table 2. </w:t>
      </w:r>
      <w:r>
        <w:rPr>
          <w:color w:val="000000"/>
          <w:sz w:val="24"/>
          <w:szCs w:val="24"/>
        </w:rPr>
        <w:t xml:space="preserve">Diet composition by weight of prey consumed for juvenile </w:t>
      </w:r>
      <w:r w:rsidR="000627E2">
        <w:rPr>
          <w:color w:val="000000"/>
          <w:sz w:val="24"/>
          <w:szCs w:val="24"/>
        </w:rPr>
        <w:t>Sablefish</w:t>
      </w:r>
      <w:r>
        <w:rPr>
          <w:color w:val="000000"/>
          <w:sz w:val="24"/>
          <w:szCs w:val="24"/>
        </w:rPr>
        <w:t xml:space="preserve">, subyearling Chinook, yearling Chinook, and yearling </w:t>
      </w:r>
      <w:r w:rsidR="000627E2">
        <w:rPr>
          <w:color w:val="000000"/>
          <w:sz w:val="24"/>
          <w:szCs w:val="24"/>
        </w:rPr>
        <w:t>Coho Salmon</w:t>
      </w:r>
      <w:r>
        <w:rPr>
          <w:color w:val="000000"/>
          <w:sz w:val="24"/>
          <w:szCs w:val="24"/>
        </w:rPr>
        <w:t xml:space="preserve">. </w:t>
      </w:r>
    </w:p>
    <w:tbl>
      <w:tblPr>
        <w:tblStyle w:val="a0"/>
        <w:tblW w:w="10080" w:type="dxa"/>
        <w:tblLayout w:type="fixed"/>
        <w:tblLook w:val="0400" w:firstRow="0" w:lastRow="0" w:firstColumn="0" w:lastColumn="0" w:noHBand="0" w:noVBand="1"/>
      </w:tblPr>
      <w:tblGrid>
        <w:gridCol w:w="3870"/>
        <w:gridCol w:w="1410"/>
        <w:gridCol w:w="1760"/>
        <w:gridCol w:w="1560"/>
        <w:gridCol w:w="1480"/>
      </w:tblGrid>
      <w:tr w:rsidR="001074AB" w:rsidTr="00EA68E8">
        <w:trPr>
          <w:trHeight w:val="630"/>
        </w:trPr>
        <w:tc>
          <w:tcPr>
            <w:tcW w:w="3870" w:type="dxa"/>
            <w:tcBorders>
              <w:top w:val="single" w:sz="4" w:space="0" w:color="000000"/>
              <w:left w:val="nil"/>
              <w:bottom w:val="single" w:sz="6" w:space="0" w:color="000000"/>
              <w:right w:val="nil"/>
            </w:tcBorders>
            <w:shd w:val="clear" w:color="auto" w:fill="auto"/>
            <w:vAlign w:val="bottom"/>
          </w:tcPr>
          <w:p w:rsidR="001074AB" w:rsidRDefault="001074AB" w:rsidP="007F5782">
            <w:pPr>
              <w:spacing w:after="0" w:line="240" w:lineRule="auto"/>
              <w:rPr>
                <w:color w:val="000000"/>
              </w:rPr>
            </w:pPr>
            <w:r>
              <w:rPr>
                <w:color w:val="000000"/>
              </w:rPr>
              <w:t>Prey category</w:t>
            </w:r>
          </w:p>
        </w:tc>
        <w:tc>
          <w:tcPr>
            <w:tcW w:w="1410" w:type="dxa"/>
            <w:tcBorders>
              <w:top w:val="single" w:sz="4" w:space="0" w:color="000000"/>
              <w:left w:val="nil"/>
              <w:bottom w:val="single" w:sz="6" w:space="0" w:color="000000"/>
              <w:right w:val="nil"/>
            </w:tcBorders>
            <w:shd w:val="clear" w:color="auto" w:fill="auto"/>
            <w:vAlign w:val="bottom"/>
          </w:tcPr>
          <w:p w:rsidR="001074AB" w:rsidRDefault="001074AB" w:rsidP="007F5782">
            <w:pPr>
              <w:spacing w:after="0" w:line="240" w:lineRule="auto"/>
              <w:jc w:val="center"/>
              <w:rPr>
                <w:color w:val="000000"/>
              </w:rPr>
            </w:pPr>
            <w:r>
              <w:rPr>
                <w:color w:val="000000"/>
              </w:rPr>
              <w:t xml:space="preserve">Juvenile </w:t>
            </w:r>
            <w:r w:rsidR="000627E2">
              <w:rPr>
                <w:color w:val="000000"/>
              </w:rPr>
              <w:t>Sablefish</w:t>
            </w:r>
          </w:p>
        </w:tc>
        <w:tc>
          <w:tcPr>
            <w:tcW w:w="1760" w:type="dxa"/>
            <w:tcBorders>
              <w:top w:val="single" w:sz="4" w:space="0" w:color="000000"/>
              <w:left w:val="nil"/>
              <w:bottom w:val="single" w:sz="6" w:space="0" w:color="000000"/>
              <w:right w:val="nil"/>
            </w:tcBorders>
            <w:shd w:val="clear" w:color="auto" w:fill="auto"/>
            <w:vAlign w:val="bottom"/>
          </w:tcPr>
          <w:p w:rsidR="001074AB" w:rsidRDefault="001074AB" w:rsidP="007F5782">
            <w:pPr>
              <w:spacing w:after="0" w:line="240" w:lineRule="auto"/>
              <w:jc w:val="center"/>
              <w:rPr>
                <w:color w:val="000000"/>
              </w:rPr>
            </w:pPr>
            <w:r>
              <w:rPr>
                <w:color w:val="000000"/>
              </w:rPr>
              <w:t xml:space="preserve">Subyearling </w:t>
            </w:r>
            <w:r w:rsidR="000627E2">
              <w:rPr>
                <w:color w:val="000000"/>
              </w:rPr>
              <w:t>Chinook Salmon</w:t>
            </w:r>
          </w:p>
        </w:tc>
        <w:tc>
          <w:tcPr>
            <w:tcW w:w="1560" w:type="dxa"/>
            <w:tcBorders>
              <w:top w:val="single" w:sz="4" w:space="0" w:color="000000"/>
              <w:left w:val="nil"/>
              <w:bottom w:val="single" w:sz="6" w:space="0" w:color="000000"/>
              <w:right w:val="nil"/>
            </w:tcBorders>
            <w:shd w:val="clear" w:color="auto" w:fill="auto"/>
            <w:vAlign w:val="bottom"/>
          </w:tcPr>
          <w:p w:rsidR="001074AB" w:rsidRDefault="001074AB" w:rsidP="007F5782">
            <w:pPr>
              <w:spacing w:after="0" w:line="240" w:lineRule="auto"/>
              <w:jc w:val="center"/>
              <w:rPr>
                <w:color w:val="000000"/>
              </w:rPr>
            </w:pPr>
            <w:r>
              <w:rPr>
                <w:color w:val="000000"/>
              </w:rPr>
              <w:t xml:space="preserve">Yearling </w:t>
            </w:r>
            <w:r w:rsidR="000627E2">
              <w:rPr>
                <w:color w:val="000000"/>
              </w:rPr>
              <w:t>Chinook Salmon</w:t>
            </w:r>
          </w:p>
        </w:tc>
        <w:tc>
          <w:tcPr>
            <w:tcW w:w="1480" w:type="dxa"/>
            <w:tcBorders>
              <w:top w:val="single" w:sz="4" w:space="0" w:color="000000"/>
              <w:left w:val="nil"/>
              <w:bottom w:val="single" w:sz="6" w:space="0" w:color="000000"/>
              <w:right w:val="nil"/>
            </w:tcBorders>
            <w:shd w:val="clear" w:color="auto" w:fill="auto"/>
            <w:vAlign w:val="bottom"/>
          </w:tcPr>
          <w:p w:rsidR="001074AB" w:rsidRDefault="001074AB" w:rsidP="007F5782">
            <w:pPr>
              <w:spacing w:after="0" w:line="240" w:lineRule="auto"/>
              <w:jc w:val="center"/>
              <w:rPr>
                <w:color w:val="000000"/>
              </w:rPr>
            </w:pPr>
            <w:r>
              <w:rPr>
                <w:color w:val="000000"/>
              </w:rPr>
              <w:t xml:space="preserve">Yearling </w:t>
            </w:r>
            <w:r w:rsidR="000627E2">
              <w:rPr>
                <w:color w:val="000000"/>
              </w:rPr>
              <w:t>Coho Salmon</w:t>
            </w:r>
          </w:p>
        </w:tc>
      </w:tr>
      <w:tr w:rsidR="001074AB" w:rsidTr="00EA68E8">
        <w:trPr>
          <w:trHeight w:val="315"/>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Unidentified fish</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7.7 ± 13.5</w:t>
            </w:r>
          </w:p>
        </w:tc>
        <w:tc>
          <w:tcPr>
            <w:tcW w:w="17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2.2 ± 5.8</w:t>
            </w:r>
          </w:p>
        </w:tc>
        <w:tc>
          <w:tcPr>
            <w:tcW w:w="1560" w:type="dxa"/>
            <w:tcBorders>
              <w:top w:val="nil"/>
              <w:left w:val="nil"/>
              <w:bottom w:val="nil"/>
              <w:right w:val="nil"/>
            </w:tcBorders>
            <w:shd w:val="clear" w:color="auto" w:fill="auto"/>
            <w:vAlign w:val="bottom"/>
          </w:tcPr>
          <w:p w:rsidR="001074AB" w:rsidRDefault="0008382A" w:rsidP="0008382A">
            <w:pPr>
              <w:spacing w:after="0" w:line="240" w:lineRule="auto"/>
              <w:jc w:val="center"/>
              <w:rPr>
                <w:color w:val="000000"/>
              </w:rPr>
            </w:pPr>
            <w:r>
              <w:rPr>
                <w:color w:val="000000"/>
              </w:rPr>
              <w:t>33.5</w:t>
            </w:r>
            <w:r w:rsidR="001074AB">
              <w:rPr>
                <w:color w:val="000000"/>
              </w:rPr>
              <w:t xml:space="preserve"> ± 3</w:t>
            </w:r>
            <w:r>
              <w:rPr>
                <w:color w:val="000000"/>
              </w:rPr>
              <w:t>4.0</w:t>
            </w:r>
          </w:p>
        </w:tc>
        <w:tc>
          <w:tcPr>
            <w:tcW w:w="148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1</w:t>
            </w:r>
            <w:r w:rsidR="0008382A">
              <w:rPr>
                <w:color w:val="000000"/>
              </w:rPr>
              <w:t>6.1 ± 19.3</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EA68E8" w:rsidP="007F5782">
            <w:pPr>
              <w:spacing w:after="0" w:line="240" w:lineRule="auto"/>
              <w:rPr>
                <w:color w:val="000000"/>
              </w:rPr>
            </w:pPr>
            <w:r>
              <w:rPr>
                <w:color w:val="000000"/>
              </w:rPr>
              <w:t>Pacific H</w:t>
            </w:r>
            <w:r w:rsidR="001074AB">
              <w:rPr>
                <w:color w:val="000000"/>
              </w:rPr>
              <w:t>erring</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2.3 ± 8.9</w:t>
            </w:r>
          </w:p>
        </w:tc>
        <w:tc>
          <w:tcPr>
            <w:tcW w:w="17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c>
          <w:tcPr>
            <w:tcW w:w="15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3.9 ± 8.9</w:t>
            </w:r>
          </w:p>
        </w:tc>
        <w:tc>
          <w:tcPr>
            <w:tcW w:w="148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1.7 ± 4.0</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Smelt</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0.2 ± 0.9</w:t>
            </w:r>
          </w:p>
        </w:tc>
        <w:tc>
          <w:tcPr>
            <w:tcW w:w="17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10.4 ± 29.1</w:t>
            </w:r>
          </w:p>
        </w:tc>
        <w:tc>
          <w:tcPr>
            <w:tcW w:w="15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6.0 ± 12.2</w:t>
            </w:r>
          </w:p>
        </w:tc>
        <w:tc>
          <w:tcPr>
            <w:tcW w:w="148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7.2 ± 23.0</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EA68E8" w:rsidP="007F5782">
            <w:pPr>
              <w:spacing w:after="0" w:line="240" w:lineRule="auto"/>
              <w:rPr>
                <w:color w:val="000000"/>
              </w:rPr>
            </w:pPr>
            <w:r>
              <w:rPr>
                <w:color w:val="000000"/>
              </w:rPr>
              <w:t>Pacific Sand L</w:t>
            </w:r>
            <w:r w:rsidR="001074AB">
              <w:rPr>
                <w:color w:val="000000"/>
              </w:rPr>
              <w:t>ance</w:t>
            </w:r>
          </w:p>
        </w:tc>
        <w:tc>
          <w:tcPr>
            <w:tcW w:w="141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c>
          <w:tcPr>
            <w:tcW w:w="17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c>
          <w:tcPr>
            <w:tcW w:w="15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6.6</w:t>
            </w:r>
            <w:r w:rsidR="001074AB">
              <w:rPr>
                <w:color w:val="000000"/>
              </w:rPr>
              <w:t xml:space="preserve"> ± 14.2</w:t>
            </w:r>
          </w:p>
        </w:tc>
        <w:tc>
          <w:tcPr>
            <w:tcW w:w="148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Lingcod</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0.4 ± 2.3</w:t>
            </w:r>
          </w:p>
        </w:tc>
        <w:tc>
          <w:tcPr>
            <w:tcW w:w="17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c>
          <w:tcPr>
            <w:tcW w:w="15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1.8 ± 3.3</w:t>
            </w:r>
          </w:p>
        </w:tc>
        <w:tc>
          <w:tcPr>
            <w:tcW w:w="148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0.1 ± 0.4</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Rockfish</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10.4 ± 17.9</w:t>
            </w:r>
          </w:p>
        </w:tc>
        <w:tc>
          <w:tcPr>
            <w:tcW w:w="17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c>
          <w:tcPr>
            <w:tcW w:w="15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21.8 ± 38.2</w:t>
            </w:r>
          </w:p>
        </w:tc>
        <w:tc>
          <w:tcPr>
            <w:tcW w:w="148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24.3 ± 24.1</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Sculpin</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0.3 ± 1.3</w:t>
            </w:r>
          </w:p>
        </w:tc>
        <w:tc>
          <w:tcPr>
            <w:tcW w:w="17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0.2 ± 0.7</w:t>
            </w:r>
          </w:p>
        </w:tc>
        <w:tc>
          <w:tcPr>
            <w:tcW w:w="15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c>
          <w:tcPr>
            <w:tcW w:w="148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Other fish</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1.4 ± 3.8</w:t>
            </w:r>
          </w:p>
        </w:tc>
        <w:tc>
          <w:tcPr>
            <w:tcW w:w="17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c>
          <w:tcPr>
            <w:tcW w:w="15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1.2 ± 3.2</w:t>
            </w:r>
          </w:p>
        </w:tc>
        <w:tc>
          <w:tcPr>
            <w:tcW w:w="148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0.2 ± 0.8</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Crab megalopae (</w:t>
            </w:r>
            <w:r>
              <w:rPr>
                <w:i/>
                <w:color w:val="000000"/>
              </w:rPr>
              <w:t>Metcarcinus</w:t>
            </w:r>
            <w:r>
              <w:rPr>
                <w:color w:val="000000"/>
              </w:rPr>
              <w:t xml:space="preserve"> spp.)</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18.7</w:t>
            </w:r>
            <w:r w:rsidR="001074AB">
              <w:rPr>
                <w:color w:val="000000"/>
              </w:rPr>
              <w:t xml:space="preserve"> ± 22.4</w:t>
            </w:r>
          </w:p>
        </w:tc>
        <w:tc>
          <w:tcPr>
            <w:tcW w:w="17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8.8</w:t>
            </w:r>
            <w:r w:rsidR="001074AB">
              <w:rPr>
                <w:color w:val="000000"/>
              </w:rPr>
              <w:t xml:space="preserve"> ± 10.8</w:t>
            </w:r>
          </w:p>
        </w:tc>
        <w:tc>
          <w:tcPr>
            <w:tcW w:w="15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2.5 ± 6.1</w:t>
            </w:r>
          </w:p>
        </w:tc>
        <w:tc>
          <w:tcPr>
            <w:tcW w:w="148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16.9 ± 22.1</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Crab zoea (</w:t>
            </w:r>
            <w:r>
              <w:rPr>
                <w:i/>
                <w:color w:val="000000"/>
              </w:rPr>
              <w:t xml:space="preserve">Metcarcinus </w:t>
            </w:r>
            <w:r>
              <w:rPr>
                <w:color w:val="000000"/>
              </w:rPr>
              <w:t>spp.)</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2.9 ± 11.0</w:t>
            </w:r>
          </w:p>
        </w:tc>
        <w:tc>
          <w:tcPr>
            <w:tcW w:w="17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1.4 ± 3.4</w:t>
            </w:r>
          </w:p>
        </w:tc>
        <w:tc>
          <w:tcPr>
            <w:tcW w:w="15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c>
          <w:tcPr>
            <w:tcW w:w="148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0.3 ± 1.5</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Crab megalopae (non-</w:t>
            </w:r>
            <w:r>
              <w:rPr>
                <w:i/>
                <w:color w:val="000000"/>
              </w:rPr>
              <w:t>Metcarcinus</w:t>
            </w:r>
            <w:r>
              <w:rPr>
                <w:color w:val="000000"/>
              </w:rPr>
              <w:t xml:space="preserve"> spp.)</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0.2</w:t>
            </w:r>
            <w:r w:rsidR="001074AB">
              <w:rPr>
                <w:color w:val="000000"/>
              </w:rPr>
              <w:t xml:space="preserve"> ± 0.5</w:t>
            </w:r>
          </w:p>
        </w:tc>
        <w:tc>
          <w:tcPr>
            <w:tcW w:w="17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9.6 ± 16.1</w:t>
            </w:r>
          </w:p>
        </w:tc>
        <w:tc>
          <w:tcPr>
            <w:tcW w:w="15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0.04 ± 0.1</w:t>
            </w:r>
          </w:p>
        </w:tc>
        <w:tc>
          <w:tcPr>
            <w:tcW w:w="148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3.4</w:t>
            </w:r>
            <w:r w:rsidR="001074AB">
              <w:rPr>
                <w:color w:val="000000"/>
              </w:rPr>
              <w:t xml:space="preserve"> ± 8.4</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Gelatinous</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9.1 ± 18.1</w:t>
            </w:r>
          </w:p>
        </w:tc>
        <w:tc>
          <w:tcPr>
            <w:tcW w:w="17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0.2 ± 0.5</w:t>
            </w:r>
          </w:p>
        </w:tc>
        <w:tc>
          <w:tcPr>
            <w:tcW w:w="15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c>
          <w:tcPr>
            <w:tcW w:w="148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Copepod</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10.1</w:t>
            </w:r>
            <w:r w:rsidR="001074AB">
              <w:rPr>
                <w:color w:val="000000"/>
              </w:rPr>
              <w:t xml:space="preserve"> ± 16</w:t>
            </w:r>
            <w:r>
              <w:rPr>
                <w:color w:val="000000"/>
              </w:rPr>
              <w:t>.0</w:t>
            </w:r>
          </w:p>
        </w:tc>
        <w:tc>
          <w:tcPr>
            <w:tcW w:w="17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44.1</w:t>
            </w:r>
            <w:r w:rsidR="001074AB">
              <w:rPr>
                <w:color w:val="000000"/>
              </w:rPr>
              <w:t xml:space="preserve"> ± 35.6</w:t>
            </w:r>
          </w:p>
        </w:tc>
        <w:tc>
          <w:tcPr>
            <w:tcW w:w="15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c>
          <w:tcPr>
            <w:tcW w:w="148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7.5 ± 21.7</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Amphipod</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3.2 ± 10.2</w:t>
            </w:r>
          </w:p>
        </w:tc>
        <w:tc>
          <w:tcPr>
            <w:tcW w:w="17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18.5 ± 23.2</w:t>
            </w:r>
          </w:p>
        </w:tc>
        <w:tc>
          <w:tcPr>
            <w:tcW w:w="15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8.8 ± 15.3</w:t>
            </w:r>
          </w:p>
        </w:tc>
        <w:tc>
          <w:tcPr>
            <w:tcW w:w="148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2.2 ± 6.5</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Krill</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28.8</w:t>
            </w:r>
            <w:r w:rsidR="001074AB">
              <w:rPr>
                <w:color w:val="000000"/>
              </w:rPr>
              <w:t xml:space="preserve"> ± 33.2</w:t>
            </w:r>
          </w:p>
        </w:tc>
        <w:tc>
          <w:tcPr>
            <w:tcW w:w="17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2.5 ± 8.8</w:t>
            </w:r>
          </w:p>
        </w:tc>
        <w:tc>
          <w:tcPr>
            <w:tcW w:w="15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4.8 ± 15.0</w:t>
            </w:r>
          </w:p>
        </w:tc>
        <w:tc>
          <w:tcPr>
            <w:tcW w:w="1480" w:type="dxa"/>
            <w:tcBorders>
              <w:top w:val="nil"/>
              <w:left w:val="nil"/>
              <w:bottom w:val="nil"/>
              <w:right w:val="nil"/>
            </w:tcBorders>
            <w:shd w:val="clear" w:color="auto" w:fill="auto"/>
            <w:vAlign w:val="bottom"/>
          </w:tcPr>
          <w:p w:rsidR="001074AB" w:rsidRDefault="0008382A" w:rsidP="0008382A">
            <w:pPr>
              <w:spacing w:after="0" w:line="240" w:lineRule="auto"/>
              <w:jc w:val="center"/>
              <w:rPr>
                <w:color w:val="000000"/>
              </w:rPr>
            </w:pPr>
            <w:r>
              <w:rPr>
                <w:color w:val="000000"/>
              </w:rPr>
              <w:t>17.3</w:t>
            </w:r>
            <w:r w:rsidR="001074AB">
              <w:rPr>
                <w:color w:val="000000"/>
              </w:rPr>
              <w:t xml:space="preserve"> ± </w:t>
            </w:r>
            <w:r>
              <w:rPr>
                <w:color w:val="000000"/>
              </w:rPr>
              <w:t>38.0</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Pteropod</w:t>
            </w:r>
          </w:p>
        </w:tc>
        <w:tc>
          <w:tcPr>
            <w:tcW w:w="141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2.3 ± 7.5</w:t>
            </w:r>
          </w:p>
        </w:tc>
        <w:tc>
          <w:tcPr>
            <w:tcW w:w="17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0.2 ± 0.7</w:t>
            </w:r>
          </w:p>
        </w:tc>
        <w:tc>
          <w:tcPr>
            <w:tcW w:w="15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c>
          <w:tcPr>
            <w:tcW w:w="148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color w:val="000000"/>
              </w:rPr>
            </w:pPr>
            <w:r>
              <w:rPr>
                <w:color w:val="000000"/>
              </w:rPr>
              <w:t>Squid</w:t>
            </w:r>
          </w:p>
        </w:tc>
        <w:tc>
          <w:tcPr>
            <w:tcW w:w="1410" w:type="dxa"/>
            <w:tcBorders>
              <w:top w:val="nil"/>
              <w:left w:val="nil"/>
              <w:bottom w:val="nil"/>
              <w:right w:val="nil"/>
            </w:tcBorders>
            <w:shd w:val="clear" w:color="auto" w:fill="auto"/>
            <w:vAlign w:val="bottom"/>
          </w:tcPr>
          <w:p w:rsidR="001074AB" w:rsidRDefault="001074AB" w:rsidP="0008382A">
            <w:pPr>
              <w:spacing w:after="0" w:line="240" w:lineRule="auto"/>
              <w:jc w:val="center"/>
              <w:rPr>
                <w:color w:val="000000"/>
              </w:rPr>
            </w:pPr>
            <w:r>
              <w:rPr>
                <w:color w:val="000000"/>
              </w:rPr>
              <w:t>1.3</w:t>
            </w:r>
            <w:r w:rsidR="0008382A">
              <w:rPr>
                <w:color w:val="000000"/>
              </w:rPr>
              <w:t xml:space="preserve"> ± 5.1</w:t>
            </w:r>
          </w:p>
        </w:tc>
        <w:tc>
          <w:tcPr>
            <w:tcW w:w="17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0</w:t>
            </w:r>
            <w:r w:rsidR="0008382A">
              <w:rPr>
                <w:color w:val="000000"/>
              </w:rPr>
              <w:t>.1 ± 0.2</w:t>
            </w:r>
          </w:p>
        </w:tc>
        <w:tc>
          <w:tcPr>
            <w:tcW w:w="156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9.1 ± 30.2</w:t>
            </w:r>
          </w:p>
        </w:tc>
        <w:tc>
          <w:tcPr>
            <w:tcW w:w="1480" w:type="dxa"/>
            <w:tcBorders>
              <w:top w:val="nil"/>
              <w:left w:val="nil"/>
              <w:bottom w:val="nil"/>
              <w:right w:val="nil"/>
            </w:tcBorders>
            <w:shd w:val="clear" w:color="auto" w:fill="auto"/>
            <w:vAlign w:val="bottom"/>
          </w:tcPr>
          <w:p w:rsidR="001074AB" w:rsidRDefault="0008382A" w:rsidP="007F5782">
            <w:pPr>
              <w:spacing w:after="0" w:line="240" w:lineRule="auto"/>
              <w:jc w:val="center"/>
              <w:rPr>
                <w:color w:val="000000"/>
              </w:rPr>
            </w:pPr>
            <w:r>
              <w:rPr>
                <w:color w:val="000000"/>
              </w:rPr>
              <w:t>0.3 ± 1.2</w:t>
            </w:r>
          </w:p>
        </w:tc>
      </w:tr>
      <w:tr w:rsidR="001074AB" w:rsidTr="00EA68E8">
        <w:trPr>
          <w:trHeight w:val="300"/>
        </w:trPr>
        <w:tc>
          <w:tcPr>
            <w:tcW w:w="3870" w:type="dxa"/>
            <w:tcBorders>
              <w:top w:val="nil"/>
              <w:left w:val="nil"/>
              <w:bottom w:val="single" w:sz="4" w:space="0" w:color="000000"/>
              <w:right w:val="nil"/>
            </w:tcBorders>
            <w:shd w:val="clear" w:color="auto" w:fill="auto"/>
            <w:vAlign w:val="bottom"/>
          </w:tcPr>
          <w:p w:rsidR="001074AB" w:rsidRDefault="001074AB" w:rsidP="007F5782">
            <w:pPr>
              <w:spacing w:after="0" w:line="240" w:lineRule="auto"/>
              <w:rPr>
                <w:color w:val="000000"/>
              </w:rPr>
            </w:pPr>
            <w:r>
              <w:rPr>
                <w:color w:val="000000"/>
              </w:rPr>
              <w:t>Other invertebrates</w:t>
            </w:r>
          </w:p>
        </w:tc>
        <w:tc>
          <w:tcPr>
            <w:tcW w:w="1410" w:type="dxa"/>
            <w:tcBorders>
              <w:top w:val="nil"/>
              <w:left w:val="nil"/>
              <w:bottom w:val="single" w:sz="4" w:space="0" w:color="000000"/>
              <w:right w:val="nil"/>
            </w:tcBorders>
            <w:shd w:val="clear" w:color="auto" w:fill="auto"/>
            <w:vAlign w:val="bottom"/>
          </w:tcPr>
          <w:p w:rsidR="001074AB" w:rsidRDefault="0008382A" w:rsidP="007F5782">
            <w:pPr>
              <w:spacing w:after="0" w:line="240" w:lineRule="auto"/>
              <w:jc w:val="center"/>
              <w:rPr>
                <w:color w:val="000000"/>
              </w:rPr>
            </w:pPr>
            <w:r>
              <w:rPr>
                <w:color w:val="000000"/>
              </w:rPr>
              <w:t>0.8 ± 2.4</w:t>
            </w:r>
          </w:p>
        </w:tc>
        <w:tc>
          <w:tcPr>
            <w:tcW w:w="1760" w:type="dxa"/>
            <w:tcBorders>
              <w:top w:val="nil"/>
              <w:left w:val="nil"/>
              <w:bottom w:val="single" w:sz="4" w:space="0" w:color="000000"/>
              <w:right w:val="nil"/>
            </w:tcBorders>
            <w:shd w:val="clear" w:color="auto" w:fill="auto"/>
            <w:vAlign w:val="bottom"/>
          </w:tcPr>
          <w:p w:rsidR="001074AB" w:rsidRDefault="0008382A" w:rsidP="007F5782">
            <w:pPr>
              <w:spacing w:after="0" w:line="240" w:lineRule="auto"/>
              <w:jc w:val="center"/>
              <w:rPr>
                <w:color w:val="000000"/>
              </w:rPr>
            </w:pPr>
            <w:r>
              <w:rPr>
                <w:color w:val="000000"/>
              </w:rPr>
              <w:t>2.0 ± 5.9</w:t>
            </w:r>
          </w:p>
        </w:tc>
        <w:tc>
          <w:tcPr>
            <w:tcW w:w="1560" w:type="dxa"/>
            <w:tcBorders>
              <w:top w:val="nil"/>
              <w:left w:val="nil"/>
              <w:bottom w:val="single" w:sz="4" w:space="0" w:color="000000"/>
              <w:right w:val="nil"/>
            </w:tcBorders>
            <w:shd w:val="clear" w:color="auto" w:fill="auto"/>
            <w:vAlign w:val="bottom"/>
          </w:tcPr>
          <w:p w:rsidR="001074AB" w:rsidRDefault="001074AB" w:rsidP="007F5782">
            <w:pPr>
              <w:spacing w:after="0" w:line="240" w:lineRule="auto"/>
              <w:jc w:val="center"/>
              <w:rPr>
                <w:color w:val="000000"/>
              </w:rPr>
            </w:pPr>
            <w:r>
              <w:rPr>
                <w:color w:val="000000"/>
              </w:rPr>
              <w:t>0</w:t>
            </w:r>
          </w:p>
        </w:tc>
        <w:tc>
          <w:tcPr>
            <w:tcW w:w="1480" w:type="dxa"/>
            <w:tcBorders>
              <w:top w:val="nil"/>
              <w:left w:val="nil"/>
              <w:bottom w:val="single" w:sz="4" w:space="0" w:color="000000"/>
              <w:right w:val="nil"/>
            </w:tcBorders>
            <w:shd w:val="clear" w:color="auto" w:fill="auto"/>
            <w:vAlign w:val="bottom"/>
          </w:tcPr>
          <w:p w:rsidR="001074AB" w:rsidRDefault="0008382A" w:rsidP="007F5782">
            <w:pPr>
              <w:spacing w:after="0" w:line="240" w:lineRule="auto"/>
              <w:jc w:val="center"/>
              <w:rPr>
                <w:color w:val="000000"/>
              </w:rPr>
            </w:pPr>
            <w:r>
              <w:rPr>
                <w:color w:val="000000"/>
              </w:rPr>
              <w:t>2.5</w:t>
            </w:r>
            <w:r w:rsidR="001074AB">
              <w:rPr>
                <w:color w:val="000000"/>
              </w:rPr>
              <w:t xml:space="preserve"> ± 4.9</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p>
        </w:tc>
        <w:tc>
          <w:tcPr>
            <w:tcW w:w="1410" w:type="dxa"/>
            <w:tcBorders>
              <w:top w:val="nil"/>
              <w:left w:val="nil"/>
              <w:bottom w:val="nil"/>
              <w:right w:val="nil"/>
            </w:tcBorders>
            <w:shd w:val="clear" w:color="auto" w:fill="auto"/>
            <w:vAlign w:val="bottom"/>
          </w:tcPr>
          <w:p w:rsidR="001074AB" w:rsidRDefault="001074AB" w:rsidP="007F5782">
            <w:pPr>
              <w:spacing w:after="0" w:line="240" w:lineRule="auto"/>
              <w:rPr>
                <w:rFonts w:ascii="Times New Roman" w:eastAsia="Times New Roman" w:hAnsi="Times New Roman" w:cs="Times New Roman"/>
                <w:sz w:val="20"/>
                <w:szCs w:val="20"/>
              </w:rPr>
            </w:pPr>
          </w:p>
        </w:tc>
        <w:tc>
          <w:tcPr>
            <w:tcW w:w="1760" w:type="dxa"/>
            <w:tcBorders>
              <w:top w:val="nil"/>
              <w:left w:val="nil"/>
              <w:bottom w:val="nil"/>
              <w:right w:val="nil"/>
            </w:tcBorders>
            <w:shd w:val="clear" w:color="auto" w:fill="auto"/>
            <w:vAlign w:val="bottom"/>
          </w:tcPr>
          <w:p w:rsidR="001074AB" w:rsidRDefault="001074AB" w:rsidP="007F5782">
            <w:pPr>
              <w:spacing w:after="0" w:line="240" w:lineRule="auto"/>
              <w:rPr>
                <w:rFonts w:ascii="Times New Roman" w:eastAsia="Times New Roman" w:hAnsi="Times New Roman" w:cs="Times New Roman"/>
                <w:sz w:val="20"/>
                <w:szCs w:val="20"/>
              </w:rPr>
            </w:pPr>
          </w:p>
        </w:tc>
        <w:tc>
          <w:tcPr>
            <w:tcW w:w="1560" w:type="dxa"/>
            <w:tcBorders>
              <w:top w:val="nil"/>
              <w:left w:val="nil"/>
              <w:bottom w:val="nil"/>
              <w:right w:val="nil"/>
            </w:tcBorders>
            <w:shd w:val="clear" w:color="auto" w:fill="auto"/>
            <w:vAlign w:val="bottom"/>
          </w:tcPr>
          <w:p w:rsidR="001074AB" w:rsidRDefault="001074AB" w:rsidP="007F5782">
            <w:pPr>
              <w:spacing w:after="0" w:line="240" w:lineRule="auto"/>
              <w:rPr>
                <w:rFonts w:ascii="Times New Roman" w:eastAsia="Times New Roman" w:hAnsi="Times New Roman" w:cs="Times New Roman"/>
                <w:sz w:val="20"/>
                <w:szCs w:val="20"/>
              </w:rPr>
            </w:pPr>
          </w:p>
        </w:tc>
        <w:tc>
          <w:tcPr>
            <w:tcW w:w="1480" w:type="dxa"/>
            <w:tcBorders>
              <w:top w:val="nil"/>
              <w:left w:val="nil"/>
              <w:bottom w:val="nil"/>
              <w:right w:val="nil"/>
            </w:tcBorders>
            <w:shd w:val="clear" w:color="auto" w:fill="auto"/>
            <w:vAlign w:val="bottom"/>
          </w:tcPr>
          <w:p w:rsidR="001074AB" w:rsidRDefault="001074AB" w:rsidP="007F5782">
            <w:pPr>
              <w:spacing w:after="0" w:line="240" w:lineRule="auto"/>
              <w:rPr>
                <w:rFonts w:ascii="Times New Roman" w:eastAsia="Times New Roman" w:hAnsi="Times New Roman" w:cs="Times New Roman"/>
                <w:sz w:val="20"/>
                <w:szCs w:val="20"/>
              </w:rPr>
            </w:pP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i/>
                <w:color w:val="000000"/>
              </w:rPr>
            </w:pPr>
            <w:r>
              <w:rPr>
                <w:i/>
                <w:color w:val="000000"/>
              </w:rPr>
              <w:t>Number stomachs examined</w:t>
            </w:r>
          </w:p>
        </w:tc>
        <w:tc>
          <w:tcPr>
            <w:tcW w:w="141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191</w:t>
            </w:r>
          </w:p>
        </w:tc>
        <w:tc>
          <w:tcPr>
            <w:tcW w:w="17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60</w:t>
            </w:r>
          </w:p>
        </w:tc>
        <w:tc>
          <w:tcPr>
            <w:tcW w:w="15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75</w:t>
            </w:r>
          </w:p>
        </w:tc>
        <w:tc>
          <w:tcPr>
            <w:tcW w:w="148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119</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i/>
                <w:color w:val="000000"/>
              </w:rPr>
            </w:pPr>
            <w:r>
              <w:rPr>
                <w:i/>
                <w:color w:val="000000"/>
              </w:rPr>
              <w:t>Total stomachs with food</w:t>
            </w:r>
          </w:p>
        </w:tc>
        <w:tc>
          <w:tcPr>
            <w:tcW w:w="141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181</w:t>
            </w:r>
          </w:p>
        </w:tc>
        <w:tc>
          <w:tcPr>
            <w:tcW w:w="17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56</w:t>
            </w:r>
          </w:p>
        </w:tc>
        <w:tc>
          <w:tcPr>
            <w:tcW w:w="15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69</w:t>
            </w:r>
          </w:p>
        </w:tc>
        <w:tc>
          <w:tcPr>
            <w:tcW w:w="148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106</w:t>
            </w:r>
          </w:p>
        </w:tc>
      </w:tr>
      <w:tr w:rsidR="001074AB" w:rsidTr="00EA68E8">
        <w:trPr>
          <w:trHeight w:val="300"/>
        </w:trPr>
        <w:tc>
          <w:tcPr>
            <w:tcW w:w="3870" w:type="dxa"/>
            <w:tcBorders>
              <w:top w:val="nil"/>
              <w:left w:val="nil"/>
              <w:bottom w:val="nil"/>
              <w:right w:val="nil"/>
            </w:tcBorders>
            <w:shd w:val="clear" w:color="auto" w:fill="auto"/>
            <w:vAlign w:val="bottom"/>
          </w:tcPr>
          <w:p w:rsidR="001074AB" w:rsidRDefault="001074AB" w:rsidP="007F5782">
            <w:pPr>
              <w:spacing w:after="0" w:line="240" w:lineRule="auto"/>
              <w:rPr>
                <w:i/>
                <w:color w:val="000000"/>
              </w:rPr>
            </w:pPr>
            <w:r>
              <w:rPr>
                <w:i/>
                <w:color w:val="000000"/>
              </w:rPr>
              <w:t>Mean fork length of predator (mm)</w:t>
            </w:r>
          </w:p>
        </w:tc>
        <w:tc>
          <w:tcPr>
            <w:tcW w:w="141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137.4</w:t>
            </w:r>
          </w:p>
        </w:tc>
        <w:tc>
          <w:tcPr>
            <w:tcW w:w="17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106.4</w:t>
            </w:r>
          </w:p>
        </w:tc>
        <w:tc>
          <w:tcPr>
            <w:tcW w:w="156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189.9</w:t>
            </w:r>
          </w:p>
        </w:tc>
        <w:tc>
          <w:tcPr>
            <w:tcW w:w="1480" w:type="dxa"/>
            <w:tcBorders>
              <w:top w:val="nil"/>
              <w:left w:val="nil"/>
              <w:bottom w:val="nil"/>
              <w:right w:val="nil"/>
            </w:tcBorders>
            <w:shd w:val="clear" w:color="auto" w:fill="auto"/>
            <w:vAlign w:val="bottom"/>
          </w:tcPr>
          <w:p w:rsidR="001074AB" w:rsidRDefault="001074AB" w:rsidP="007F5782">
            <w:pPr>
              <w:spacing w:after="0" w:line="240" w:lineRule="auto"/>
              <w:jc w:val="center"/>
              <w:rPr>
                <w:color w:val="000000"/>
              </w:rPr>
            </w:pPr>
            <w:r>
              <w:rPr>
                <w:color w:val="000000"/>
              </w:rPr>
              <w:t>170.2</w:t>
            </w:r>
          </w:p>
        </w:tc>
      </w:tr>
      <w:tr w:rsidR="001074AB" w:rsidTr="00EA68E8">
        <w:trPr>
          <w:trHeight w:val="300"/>
        </w:trPr>
        <w:tc>
          <w:tcPr>
            <w:tcW w:w="3870" w:type="dxa"/>
            <w:tcBorders>
              <w:top w:val="nil"/>
              <w:left w:val="nil"/>
              <w:bottom w:val="single" w:sz="4" w:space="0" w:color="000000"/>
              <w:right w:val="nil"/>
            </w:tcBorders>
            <w:shd w:val="clear" w:color="auto" w:fill="auto"/>
            <w:vAlign w:val="bottom"/>
          </w:tcPr>
          <w:p w:rsidR="001074AB" w:rsidRDefault="001074AB" w:rsidP="007F5782">
            <w:pPr>
              <w:spacing w:after="0" w:line="240" w:lineRule="auto"/>
              <w:rPr>
                <w:i/>
                <w:color w:val="000000"/>
              </w:rPr>
            </w:pPr>
            <w:r>
              <w:rPr>
                <w:i/>
                <w:color w:val="000000"/>
              </w:rPr>
              <w:t>Fork length range of predators</w:t>
            </w:r>
          </w:p>
        </w:tc>
        <w:tc>
          <w:tcPr>
            <w:tcW w:w="1410" w:type="dxa"/>
            <w:tcBorders>
              <w:top w:val="nil"/>
              <w:left w:val="nil"/>
              <w:bottom w:val="single" w:sz="4" w:space="0" w:color="000000"/>
              <w:right w:val="nil"/>
            </w:tcBorders>
            <w:shd w:val="clear" w:color="auto" w:fill="auto"/>
            <w:vAlign w:val="bottom"/>
          </w:tcPr>
          <w:p w:rsidR="001074AB" w:rsidRDefault="001074AB" w:rsidP="007F5782">
            <w:pPr>
              <w:spacing w:after="0" w:line="240" w:lineRule="auto"/>
              <w:jc w:val="center"/>
              <w:rPr>
                <w:color w:val="000000"/>
              </w:rPr>
            </w:pPr>
            <w:r>
              <w:rPr>
                <w:color w:val="000000"/>
              </w:rPr>
              <w:t>68-191</w:t>
            </w:r>
          </w:p>
        </w:tc>
        <w:tc>
          <w:tcPr>
            <w:tcW w:w="1760" w:type="dxa"/>
            <w:tcBorders>
              <w:top w:val="nil"/>
              <w:left w:val="nil"/>
              <w:bottom w:val="single" w:sz="4" w:space="0" w:color="000000"/>
              <w:right w:val="nil"/>
            </w:tcBorders>
            <w:shd w:val="clear" w:color="auto" w:fill="auto"/>
            <w:vAlign w:val="bottom"/>
          </w:tcPr>
          <w:p w:rsidR="001074AB" w:rsidRDefault="001074AB" w:rsidP="007F5782">
            <w:pPr>
              <w:spacing w:after="0" w:line="240" w:lineRule="auto"/>
              <w:jc w:val="center"/>
              <w:rPr>
                <w:color w:val="000000"/>
              </w:rPr>
            </w:pPr>
            <w:r>
              <w:rPr>
                <w:color w:val="000000"/>
              </w:rPr>
              <w:t>75-136</w:t>
            </w:r>
          </w:p>
        </w:tc>
        <w:tc>
          <w:tcPr>
            <w:tcW w:w="1560" w:type="dxa"/>
            <w:tcBorders>
              <w:top w:val="nil"/>
              <w:left w:val="nil"/>
              <w:bottom w:val="single" w:sz="4" w:space="0" w:color="000000"/>
              <w:right w:val="nil"/>
            </w:tcBorders>
            <w:shd w:val="clear" w:color="auto" w:fill="auto"/>
            <w:vAlign w:val="bottom"/>
          </w:tcPr>
          <w:p w:rsidR="001074AB" w:rsidRDefault="001074AB" w:rsidP="007F5782">
            <w:pPr>
              <w:spacing w:after="0" w:line="240" w:lineRule="auto"/>
              <w:jc w:val="center"/>
              <w:rPr>
                <w:color w:val="000000"/>
              </w:rPr>
            </w:pPr>
            <w:r>
              <w:rPr>
                <w:color w:val="000000"/>
              </w:rPr>
              <w:t>137-268</w:t>
            </w:r>
          </w:p>
        </w:tc>
        <w:tc>
          <w:tcPr>
            <w:tcW w:w="1480" w:type="dxa"/>
            <w:tcBorders>
              <w:top w:val="nil"/>
              <w:left w:val="nil"/>
              <w:bottom w:val="single" w:sz="4" w:space="0" w:color="000000"/>
              <w:right w:val="nil"/>
            </w:tcBorders>
            <w:shd w:val="clear" w:color="auto" w:fill="auto"/>
            <w:vAlign w:val="bottom"/>
          </w:tcPr>
          <w:p w:rsidR="001074AB" w:rsidRDefault="001074AB" w:rsidP="007F5782">
            <w:pPr>
              <w:spacing w:after="0" w:line="240" w:lineRule="auto"/>
              <w:jc w:val="center"/>
              <w:rPr>
                <w:color w:val="000000"/>
              </w:rPr>
            </w:pPr>
            <w:r>
              <w:rPr>
                <w:color w:val="000000"/>
              </w:rPr>
              <w:t>105-300</w:t>
            </w:r>
          </w:p>
        </w:tc>
      </w:tr>
    </w:tbl>
    <w:p w:rsidR="001074AB" w:rsidRDefault="001074AB" w:rsidP="001074AB">
      <w:pPr>
        <w:rPr>
          <w:color w:val="000000"/>
        </w:rPr>
      </w:pPr>
      <w:r>
        <w:br w:type="page"/>
      </w:r>
    </w:p>
    <w:p w:rsidR="00A15B5A" w:rsidRDefault="00101C88">
      <w:pPr>
        <w:pStyle w:val="Heading1"/>
        <w:spacing w:after="160" w:line="259" w:lineRule="auto"/>
        <w:rPr>
          <w:rFonts w:ascii="Times New Roman" w:eastAsia="Times New Roman" w:hAnsi="Times New Roman" w:cs="Times New Roman"/>
        </w:rPr>
      </w:pPr>
      <w:bookmarkStart w:id="5" w:name="_heading=h.8rymtfigo6oz" w:colFirst="0" w:colLast="0"/>
      <w:bookmarkEnd w:id="5"/>
      <w:r>
        <w:rPr>
          <w:rFonts w:ascii="Times New Roman" w:eastAsia="Times New Roman" w:hAnsi="Times New Roman" w:cs="Times New Roman"/>
        </w:rPr>
        <w:lastRenderedPageBreak/>
        <w:t>Graphic abstract images</w:t>
      </w:r>
    </w:p>
    <w:p w:rsidR="00A15B5A" w:rsidRDefault="00101C88">
      <w:pPr>
        <w:spacing w:after="160" w:line="259" w:lineRule="auto"/>
        <w:rPr>
          <w:color w:val="2E75B5"/>
          <w:sz w:val="32"/>
          <w:szCs w:val="32"/>
        </w:rPr>
      </w:pPr>
      <w:r>
        <w:rPr>
          <w:noProof/>
          <w:color w:val="2E75B5"/>
          <w:sz w:val="32"/>
          <w:szCs w:val="32"/>
        </w:rPr>
        <w:drawing>
          <wp:inline distT="114300" distB="114300" distL="114300" distR="114300">
            <wp:extent cx="4538663" cy="2422075"/>
            <wp:effectExtent l="0" t="0" r="0" b="0"/>
            <wp:docPr id="2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4538663" cy="2422075"/>
                    </a:xfrm>
                    <a:prstGeom prst="rect">
                      <a:avLst/>
                    </a:prstGeom>
                    <a:ln/>
                  </pic:spPr>
                </pic:pic>
              </a:graphicData>
            </a:graphic>
          </wp:inline>
        </w:drawing>
      </w:r>
    </w:p>
    <w:p w:rsidR="00A15B5A" w:rsidRDefault="00A15B5A">
      <w:pPr>
        <w:spacing w:after="160" w:line="259" w:lineRule="auto"/>
        <w:rPr>
          <w:color w:val="2E75B5"/>
          <w:sz w:val="32"/>
          <w:szCs w:val="32"/>
        </w:rPr>
      </w:pPr>
    </w:p>
    <w:p w:rsidR="00A15B5A" w:rsidRDefault="00101C88">
      <w:pPr>
        <w:spacing w:after="160" w:line="259" w:lineRule="auto"/>
        <w:rPr>
          <w:color w:val="2E75B5"/>
          <w:sz w:val="32"/>
          <w:szCs w:val="32"/>
        </w:rPr>
      </w:pPr>
      <w:r>
        <w:rPr>
          <w:noProof/>
          <w:color w:val="2E75B5"/>
          <w:sz w:val="32"/>
          <w:szCs w:val="32"/>
        </w:rPr>
        <w:drawing>
          <wp:inline distT="114300" distB="114300" distL="114300" distR="114300">
            <wp:extent cx="4158371" cy="1925017"/>
            <wp:effectExtent l="0" t="0" r="0" b="0"/>
            <wp:docPr id="2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4158371" cy="1925017"/>
                    </a:xfrm>
                    <a:prstGeom prst="rect">
                      <a:avLst/>
                    </a:prstGeom>
                    <a:ln/>
                  </pic:spPr>
                </pic:pic>
              </a:graphicData>
            </a:graphic>
          </wp:inline>
        </w:drawing>
      </w:r>
    </w:p>
    <w:p w:rsidR="00A15B5A" w:rsidRDefault="00101C88">
      <w:pPr>
        <w:pStyle w:val="Heading1"/>
        <w:rPr>
          <w:rFonts w:ascii="Times New Roman" w:eastAsia="Times New Roman" w:hAnsi="Times New Roman" w:cs="Times New Roman"/>
        </w:rPr>
      </w:pPr>
      <w:bookmarkStart w:id="6" w:name="_heading=h.iu9a4e8c59z2" w:colFirst="0" w:colLast="0"/>
      <w:bookmarkStart w:id="7" w:name="_heading=h.z1i6713rfp74" w:colFirst="0" w:colLast="0"/>
      <w:bookmarkEnd w:id="6"/>
      <w:bookmarkEnd w:id="7"/>
      <w:r>
        <w:rPr>
          <w:rFonts w:ascii="Times New Roman" w:eastAsia="Times New Roman" w:hAnsi="Times New Roman" w:cs="Times New Roman"/>
        </w:rPr>
        <w:lastRenderedPageBreak/>
        <w:t xml:space="preserve">Figure 1. </w:t>
      </w:r>
      <w:r>
        <w:rPr>
          <w:rFonts w:ascii="Times New Roman" w:eastAsia="Times New Roman" w:hAnsi="Times New Roman" w:cs="Times New Roman"/>
          <w:color w:val="000000"/>
          <w:sz w:val="24"/>
          <w:szCs w:val="24"/>
        </w:rPr>
        <w:t>Station</w:t>
      </w:r>
      <w:r w:rsidR="0027628E">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sampled during National Oceanic Atmospheric Fisheries’ surface trawl surveys in June 1998-202</w:t>
      </w:r>
      <w:ins w:id="8" w:author="Elizabeth.Daly" w:date="2023-12-18T10:28:00Z">
        <w:r w:rsidR="00C36B46">
          <w:rPr>
            <w:rFonts w:ascii="Times New Roman" w:eastAsia="Times New Roman" w:hAnsi="Times New Roman" w:cs="Times New Roman"/>
            <w:color w:val="000000"/>
            <w:sz w:val="24"/>
            <w:szCs w:val="24"/>
          </w:rPr>
          <w:t>3</w:t>
        </w:r>
      </w:ins>
      <w:del w:id="9" w:author="Elizabeth.Daly" w:date="2023-12-18T10:28:00Z">
        <w:r w:rsidDel="00C36B46">
          <w:rPr>
            <w:rFonts w:ascii="Times New Roman" w:eastAsia="Times New Roman" w:hAnsi="Times New Roman" w:cs="Times New Roman"/>
            <w:color w:val="000000"/>
            <w:sz w:val="24"/>
            <w:szCs w:val="24"/>
          </w:rPr>
          <w:delText>2</w:delText>
        </w:r>
      </w:del>
      <w:r>
        <w:rPr>
          <w:rFonts w:ascii="Times New Roman" w:eastAsia="Times New Roman" w:hAnsi="Times New Roman" w:cs="Times New Roman"/>
          <w:color w:val="000000"/>
          <w:sz w:val="24"/>
          <w:szCs w:val="24"/>
        </w:rPr>
        <w:t xml:space="preserve"> by total observations.</w:t>
      </w:r>
      <w:ins w:id="10" w:author="Elizabeth.Daly" w:date="2023-12-18T10:28:00Z">
        <w:r w:rsidR="00C36B46">
          <w:rPr>
            <w:rFonts w:ascii="Times New Roman" w:eastAsia="Times New Roman" w:hAnsi="Times New Roman" w:cs="Times New Roman"/>
            <w:color w:val="000000"/>
            <w:sz w:val="24"/>
            <w:szCs w:val="24"/>
          </w:rPr>
          <w:t xml:space="preserve"> No 2023 yet</w:t>
        </w:r>
      </w:ins>
    </w:p>
    <w:p w:rsidR="00A15B5A" w:rsidRDefault="00101C88">
      <w:r>
        <w:rPr>
          <w:noProof/>
        </w:rPr>
        <w:drawing>
          <wp:inline distT="114300" distB="114300" distL="114300" distR="114300">
            <wp:extent cx="5342400" cy="5191200"/>
            <wp:effectExtent l="0" t="0" r="0" b="0"/>
            <wp:docPr id="2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1"/>
                    <a:srcRect t="17327" b="20980"/>
                    <a:stretch/>
                  </pic:blipFill>
                  <pic:spPr bwMode="auto">
                    <a:xfrm>
                      <a:off x="0" y="0"/>
                      <a:ext cx="5349187" cy="5197795"/>
                    </a:xfrm>
                    <a:prstGeom prst="rect">
                      <a:avLst/>
                    </a:prstGeom>
                    <a:ln>
                      <a:noFill/>
                    </a:ln>
                    <a:extLst>
                      <a:ext uri="{53640926-AAD7-44D8-BBD7-CCE9431645EC}">
                        <a14:shadowObscured xmlns:a14="http://schemas.microsoft.com/office/drawing/2010/main"/>
                      </a:ext>
                    </a:extLst>
                  </pic:spPr>
                </pic:pic>
              </a:graphicData>
            </a:graphic>
          </wp:inline>
        </w:drawing>
      </w:r>
    </w:p>
    <w:p w:rsidR="0027628E" w:rsidRDefault="00101C88">
      <w:pPr>
        <w:pStyle w:val="Heading1"/>
        <w:rPr>
          <w:rFonts w:ascii="Times New Roman" w:eastAsia="Times New Roman" w:hAnsi="Times New Roman" w:cs="Times New Roman"/>
          <w:color w:val="000000"/>
          <w:sz w:val="24"/>
          <w:szCs w:val="24"/>
        </w:rPr>
      </w:pPr>
      <w:bookmarkStart w:id="11" w:name="_heading=h.7ymr0zgc4u9b" w:colFirst="0" w:colLast="0"/>
      <w:bookmarkEnd w:id="11"/>
      <w:r>
        <w:rPr>
          <w:rFonts w:ascii="Times New Roman" w:eastAsia="Times New Roman" w:hAnsi="Times New Roman" w:cs="Times New Roman"/>
          <w:sz w:val="30"/>
          <w:szCs w:val="30"/>
        </w:rPr>
        <w:lastRenderedPageBreak/>
        <w:t xml:space="preserve">Figure 2. </w:t>
      </w:r>
      <w:r>
        <w:rPr>
          <w:rFonts w:ascii="Times New Roman" w:eastAsia="Times New Roman" w:hAnsi="Times New Roman" w:cs="Times New Roman"/>
          <w:color w:val="000000"/>
          <w:sz w:val="24"/>
          <w:szCs w:val="24"/>
        </w:rPr>
        <w:t>Fo</w:t>
      </w:r>
      <w:r w:rsidR="004A75F1">
        <w:rPr>
          <w:rFonts w:ascii="Times New Roman" w:eastAsia="Times New Roman" w:hAnsi="Times New Roman" w:cs="Times New Roman"/>
          <w:color w:val="000000"/>
          <w:sz w:val="24"/>
          <w:szCs w:val="24"/>
        </w:rPr>
        <w:t xml:space="preserve">rk length (mm) density </w:t>
      </w:r>
      <w:r w:rsidR="00BE3F39">
        <w:rPr>
          <w:rFonts w:ascii="Times New Roman" w:eastAsia="Times New Roman" w:hAnsi="Times New Roman" w:cs="Times New Roman"/>
          <w:color w:val="000000"/>
          <w:sz w:val="24"/>
          <w:szCs w:val="24"/>
        </w:rPr>
        <w:t xml:space="preserve">distribution </w:t>
      </w:r>
      <w:r w:rsidR="004A75F1">
        <w:rPr>
          <w:rFonts w:ascii="Times New Roman" w:eastAsia="Times New Roman" w:hAnsi="Times New Roman" w:cs="Times New Roman"/>
          <w:color w:val="000000"/>
          <w:sz w:val="24"/>
          <w:szCs w:val="24"/>
        </w:rPr>
        <w:t>plots of</w:t>
      </w:r>
      <w:r>
        <w:rPr>
          <w:rFonts w:ascii="Times New Roman" w:eastAsia="Times New Roman" w:hAnsi="Times New Roman" w:cs="Times New Roman"/>
          <w:color w:val="000000"/>
          <w:sz w:val="24"/>
          <w:szCs w:val="24"/>
        </w:rPr>
        <w:t xml:space="preserve"> juvenile </w:t>
      </w:r>
      <w:r w:rsidR="000627E2">
        <w:rPr>
          <w:rFonts w:ascii="Times New Roman" w:eastAsia="Times New Roman" w:hAnsi="Times New Roman" w:cs="Times New Roman"/>
          <w:color w:val="000000"/>
          <w:sz w:val="24"/>
          <w:szCs w:val="24"/>
        </w:rPr>
        <w:t>Sablefish</w:t>
      </w:r>
      <w:r>
        <w:rPr>
          <w:rFonts w:ascii="Times New Roman" w:eastAsia="Times New Roman" w:hAnsi="Times New Roman" w:cs="Times New Roman"/>
          <w:color w:val="000000"/>
          <w:sz w:val="24"/>
          <w:szCs w:val="24"/>
        </w:rPr>
        <w:t xml:space="preserve"> during their first marine summer: May, June, and September, with all years combined with average fork length (± SD) and sample size in small text.</w:t>
      </w:r>
      <w:r w:rsidR="0027628E" w:rsidRPr="0027628E">
        <w:rPr>
          <w:noProof/>
        </w:rPr>
        <w:t xml:space="preserve"> </w:t>
      </w:r>
      <w:r w:rsidR="0061124A">
        <w:rPr>
          <w:noProof/>
        </w:rPr>
        <w:drawing>
          <wp:inline distT="0" distB="0" distL="0" distR="0" wp14:anchorId="48DAD04E">
            <wp:extent cx="6114535" cy="4511786"/>
            <wp:effectExtent l="0" t="0" r="63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3870" cy="4518674"/>
                    </a:xfrm>
                    <a:prstGeom prst="rect">
                      <a:avLst/>
                    </a:prstGeom>
                    <a:noFill/>
                  </pic:spPr>
                </pic:pic>
              </a:graphicData>
            </a:graphic>
          </wp:inline>
        </w:drawing>
      </w:r>
    </w:p>
    <w:p w:rsidR="0027628E" w:rsidRDefault="0027628E">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7139F6" w:rsidRDefault="007139F6">
      <w:pPr>
        <w:pStyle w:val="Heading1"/>
        <w:sectPr w:rsidR="007139F6" w:rsidSect="00644B30">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1440" w:left="1440" w:header="720" w:footer="720" w:gutter="0"/>
          <w:lnNumType w:countBy="1" w:restart="continuous"/>
          <w:pgNumType w:start="1"/>
          <w:cols w:space="720"/>
          <w:docGrid w:linePitch="299"/>
        </w:sectPr>
      </w:pPr>
      <w:bookmarkStart w:id="12" w:name="_heading=h.jw1hytmiw57y" w:colFirst="0" w:colLast="0"/>
      <w:bookmarkStart w:id="13" w:name="_heading=h.hm8xxlki8nn5" w:colFirst="0" w:colLast="0"/>
      <w:bookmarkStart w:id="14" w:name="_heading=h.talcxff91fuo" w:colFirst="0" w:colLast="0"/>
      <w:bookmarkEnd w:id="12"/>
      <w:bookmarkEnd w:id="13"/>
      <w:bookmarkEnd w:id="14"/>
    </w:p>
    <w:p w:rsidR="00A15B5A" w:rsidRDefault="00101C88">
      <w:pPr>
        <w:pStyle w:val="Heading1"/>
      </w:pPr>
      <w:r>
        <w:lastRenderedPageBreak/>
        <w:t xml:space="preserve">Figure 3. </w:t>
      </w:r>
      <w:r>
        <w:rPr>
          <w:rFonts w:ascii="Times New Roman" w:eastAsia="Times New Roman" w:hAnsi="Times New Roman" w:cs="Times New Roman"/>
          <w:color w:val="000000"/>
          <w:sz w:val="24"/>
          <w:szCs w:val="24"/>
        </w:rPr>
        <w:t>Fo</w:t>
      </w:r>
      <w:r w:rsidR="004A75F1">
        <w:rPr>
          <w:rFonts w:ascii="Times New Roman" w:eastAsia="Times New Roman" w:hAnsi="Times New Roman" w:cs="Times New Roman"/>
          <w:color w:val="000000"/>
          <w:sz w:val="24"/>
          <w:szCs w:val="24"/>
        </w:rPr>
        <w:t xml:space="preserve">rk length (mm) density </w:t>
      </w:r>
      <w:r w:rsidR="00BE3F39">
        <w:rPr>
          <w:rFonts w:ascii="Times New Roman" w:eastAsia="Times New Roman" w:hAnsi="Times New Roman" w:cs="Times New Roman"/>
          <w:color w:val="000000"/>
          <w:sz w:val="24"/>
          <w:szCs w:val="24"/>
        </w:rPr>
        <w:t xml:space="preserve">distribution </w:t>
      </w:r>
      <w:r w:rsidR="004A75F1">
        <w:rPr>
          <w:rFonts w:ascii="Times New Roman" w:eastAsia="Times New Roman" w:hAnsi="Times New Roman" w:cs="Times New Roman"/>
          <w:color w:val="000000"/>
          <w:sz w:val="24"/>
          <w:szCs w:val="24"/>
        </w:rPr>
        <w:t>plots of</w:t>
      </w:r>
      <w:r>
        <w:rPr>
          <w:rFonts w:ascii="Times New Roman" w:eastAsia="Times New Roman" w:hAnsi="Times New Roman" w:cs="Times New Roman"/>
          <w:color w:val="000000"/>
          <w:sz w:val="24"/>
          <w:szCs w:val="24"/>
        </w:rPr>
        <w:t xml:space="preserve"> juvenile </w:t>
      </w:r>
      <w:r w:rsidR="000627E2">
        <w:rPr>
          <w:rFonts w:ascii="Times New Roman" w:eastAsia="Times New Roman" w:hAnsi="Times New Roman" w:cs="Times New Roman"/>
          <w:color w:val="000000"/>
          <w:sz w:val="24"/>
          <w:szCs w:val="24"/>
        </w:rPr>
        <w:t>Sablefish</w:t>
      </w:r>
      <w:r>
        <w:rPr>
          <w:rFonts w:ascii="Times New Roman" w:eastAsia="Times New Roman" w:hAnsi="Times New Roman" w:cs="Times New Roman"/>
          <w:color w:val="000000"/>
          <w:sz w:val="24"/>
          <w:szCs w:val="24"/>
        </w:rPr>
        <w:t xml:space="preserve"> sampled in June by year with average (± SD) and sample size</w:t>
      </w:r>
      <w:r w:rsidR="007139F6">
        <w:rPr>
          <w:rFonts w:ascii="Times New Roman" w:eastAsia="Times New Roman" w:hAnsi="Times New Roman" w:cs="Times New Roman"/>
          <w:color w:val="000000"/>
          <w:sz w:val="24"/>
          <w:szCs w:val="24"/>
        </w:rPr>
        <w:t>.</w:t>
      </w:r>
    </w:p>
    <w:p w:rsidR="00A15B5A" w:rsidRDefault="007139F6">
      <w:r>
        <w:rPr>
          <w:noProof/>
        </w:rPr>
        <w:drawing>
          <wp:inline distT="0" distB="0" distL="0" distR="0" wp14:anchorId="30ED2704">
            <wp:extent cx="8443048" cy="4474507"/>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452553" cy="4479544"/>
                    </a:xfrm>
                    <a:prstGeom prst="rect">
                      <a:avLst/>
                    </a:prstGeom>
                    <a:noFill/>
                  </pic:spPr>
                </pic:pic>
              </a:graphicData>
            </a:graphic>
          </wp:inline>
        </w:drawing>
      </w:r>
      <w:r w:rsidR="00101C88">
        <w:br w:type="page"/>
      </w:r>
    </w:p>
    <w:p w:rsidR="007139F6" w:rsidRDefault="007139F6">
      <w:pPr>
        <w:pStyle w:val="Heading1"/>
        <w:spacing w:after="160" w:line="259" w:lineRule="auto"/>
        <w:sectPr w:rsidR="007139F6" w:rsidSect="007139F6">
          <w:pgSz w:w="15840" w:h="12240" w:orient="landscape"/>
          <w:pgMar w:top="1440" w:right="1440" w:bottom="1440" w:left="1440" w:header="720" w:footer="720" w:gutter="0"/>
          <w:lnNumType w:countBy="1" w:restart="continuous"/>
          <w:pgNumType w:start="1"/>
          <w:cols w:space="720"/>
          <w:docGrid w:linePitch="299"/>
        </w:sectPr>
      </w:pPr>
      <w:bookmarkStart w:id="15" w:name="_heading=h.qcswtvm3kjvn" w:colFirst="0" w:colLast="0"/>
      <w:bookmarkStart w:id="16" w:name="_heading=h.d1gty7u4nlcm" w:colFirst="0" w:colLast="0"/>
      <w:bookmarkEnd w:id="15"/>
      <w:bookmarkEnd w:id="16"/>
    </w:p>
    <w:p w:rsidR="00A15B5A" w:rsidRDefault="00101C88">
      <w:pPr>
        <w:pStyle w:val="Heading1"/>
        <w:spacing w:after="160" w:line="259" w:lineRule="auto"/>
        <w:rPr>
          <w:rFonts w:ascii="Times New Roman" w:eastAsia="Times New Roman" w:hAnsi="Times New Roman" w:cs="Times New Roman"/>
          <w:color w:val="202124"/>
          <w:sz w:val="24"/>
          <w:szCs w:val="24"/>
          <w:highlight w:val="white"/>
        </w:rPr>
      </w:pPr>
      <w:r>
        <w:lastRenderedPageBreak/>
        <w:t xml:space="preserve">Figure </w:t>
      </w:r>
      <w:r w:rsidR="001074AB">
        <w:t>4</w:t>
      </w:r>
      <w:r>
        <w:t xml:space="preserve">. </w:t>
      </w:r>
      <w:r>
        <w:rPr>
          <w:rFonts w:ascii="Times New Roman" w:eastAsia="Times New Roman" w:hAnsi="Times New Roman" w:cs="Times New Roman"/>
          <w:color w:val="202124"/>
          <w:sz w:val="24"/>
          <w:szCs w:val="24"/>
          <w:highlight w:val="white"/>
        </w:rPr>
        <w:t>Ratio (+-90% CI) between annual and mean indexes of abundance (the product of encounter rates and catch rates integrated over the spatial domain of the survey) for the four species categories from 1998 to 202</w:t>
      </w:r>
      <w:ins w:id="17" w:author="Elizabeth.Daly" w:date="2023-12-18T10:29:00Z">
        <w:r w:rsidR="00C36B46">
          <w:rPr>
            <w:rFonts w:ascii="Times New Roman" w:eastAsia="Times New Roman" w:hAnsi="Times New Roman" w:cs="Times New Roman"/>
            <w:color w:val="202124"/>
            <w:sz w:val="24"/>
            <w:szCs w:val="24"/>
            <w:highlight w:val="white"/>
          </w:rPr>
          <w:t>3</w:t>
        </w:r>
      </w:ins>
      <w:del w:id="18" w:author="Elizabeth.Daly" w:date="2023-12-18T10:29:00Z">
        <w:r w:rsidDel="00C36B46">
          <w:rPr>
            <w:rFonts w:ascii="Times New Roman" w:eastAsia="Times New Roman" w:hAnsi="Times New Roman" w:cs="Times New Roman"/>
            <w:color w:val="202124"/>
            <w:sz w:val="24"/>
            <w:szCs w:val="24"/>
            <w:highlight w:val="white"/>
          </w:rPr>
          <w:delText>2</w:delText>
        </w:r>
      </w:del>
      <w:r w:rsidR="00EA68E8">
        <w:rPr>
          <w:rFonts w:ascii="Times New Roman" w:eastAsia="Times New Roman" w:hAnsi="Times New Roman" w:cs="Times New Roman"/>
          <w:color w:val="202124"/>
          <w:sz w:val="24"/>
          <w:szCs w:val="24"/>
          <w:highlight w:val="white"/>
        </w:rPr>
        <w:t>.</w:t>
      </w:r>
    </w:p>
    <w:p w:rsidR="00A15B5A" w:rsidRDefault="00101C88">
      <w:pPr>
        <w:spacing w:after="0" w:line="240" w:lineRule="auto"/>
        <w:rPr>
          <w:rFonts w:ascii="Times New Roman" w:eastAsia="Times New Roman" w:hAnsi="Times New Roman" w:cs="Times New Roman"/>
          <w:color w:val="202124"/>
          <w:sz w:val="24"/>
          <w:szCs w:val="24"/>
          <w:highlight w:val="white"/>
        </w:rPr>
      </w:pPr>
      <w:del w:id="19" w:author="Elizabeth.Daly" w:date="2023-12-18T10:29:00Z">
        <w:r w:rsidDel="00C36B46">
          <w:rPr>
            <w:rFonts w:ascii="Times New Roman" w:eastAsia="Times New Roman" w:hAnsi="Times New Roman" w:cs="Times New Roman"/>
            <w:noProof/>
            <w:color w:val="202124"/>
            <w:sz w:val="24"/>
            <w:szCs w:val="24"/>
            <w:highlight w:val="white"/>
          </w:rPr>
          <w:drawing>
            <wp:inline distT="114300" distB="114300" distL="114300" distR="114300">
              <wp:extent cx="5943600" cy="5372100"/>
              <wp:effectExtent l="0" t="0" r="0" b="0"/>
              <wp:docPr id="2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943600" cy="5372100"/>
                      </a:xfrm>
                      <a:prstGeom prst="rect">
                        <a:avLst/>
                      </a:prstGeom>
                      <a:ln/>
                    </pic:spPr>
                  </pic:pic>
                </a:graphicData>
              </a:graphic>
            </wp:inline>
          </w:drawing>
        </w:r>
      </w:del>
    </w:p>
    <w:p w:rsidR="00430B42" w:rsidRDefault="00430B42">
      <w:pPr>
        <w:spacing w:after="0" w:line="24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noProof/>
          <w:color w:val="202124"/>
          <w:sz w:val="24"/>
          <w:szCs w:val="24"/>
        </w:rPr>
        <w:lastRenderedPageBreak/>
        <w:drawing>
          <wp:inline distT="0" distB="0" distL="0" distR="0">
            <wp:extent cx="5943600" cy="47517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dex.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751705"/>
                    </a:xfrm>
                    <a:prstGeom prst="rect">
                      <a:avLst/>
                    </a:prstGeom>
                  </pic:spPr>
                </pic:pic>
              </a:graphicData>
            </a:graphic>
          </wp:inline>
        </w:drawing>
      </w:r>
    </w:p>
    <w:p w:rsidR="00A15B5A" w:rsidRDefault="00101C88">
      <w:pPr>
        <w:pStyle w:val="Heading1"/>
        <w:spacing w:after="160" w:line="259" w:lineRule="auto"/>
      </w:pPr>
      <w:bookmarkStart w:id="20" w:name="_heading=h.q7wxx2qfzy6o" w:colFirst="0" w:colLast="0"/>
      <w:bookmarkEnd w:id="20"/>
      <w:r>
        <w:br w:type="page"/>
      </w:r>
    </w:p>
    <w:p w:rsidR="00A15B5A" w:rsidRDefault="00101C88">
      <w:pPr>
        <w:pStyle w:val="Heading1"/>
        <w:spacing w:after="160" w:line="259" w:lineRule="auto"/>
        <w:rPr>
          <w:rFonts w:ascii="Times New Roman" w:eastAsia="Times New Roman" w:hAnsi="Times New Roman" w:cs="Times New Roman"/>
          <w:color w:val="202124"/>
          <w:sz w:val="24"/>
          <w:szCs w:val="24"/>
          <w:highlight w:val="white"/>
        </w:rPr>
      </w:pPr>
      <w:bookmarkStart w:id="21" w:name="_heading=h.a55o0bu3t9oi" w:colFirst="0" w:colLast="0"/>
      <w:bookmarkStart w:id="22" w:name="_GoBack"/>
      <w:bookmarkEnd w:id="21"/>
      <w:bookmarkEnd w:id="22"/>
      <w:r>
        <w:rPr>
          <w:color w:val="2E75B5"/>
        </w:rPr>
        <w:lastRenderedPageBreak/>
        <w:t xml:space="preserve">Figure </w:t>
      </w:r>
      <w:r w:rsidR="001074AB">
        <w:t>5</w:t>
      </w:r>
      <w:r>
        <w:rPr>
          <w:color w:val="2E75B5"/>
        </w:rPr>
        <w:t>.</w:t>
      </w:r>
      <w:r>
        <w:rPr>
          <w:rFonts w:ascii="Times New Roman" w:eastAsia="Times New Roman" w:hAnsi="Times New Roman" w:cs="Times New Roman"/>
          <w:color w:val="202124"/>
          <w:sz w:val="24"/>
          <w:szCs w:val="24"/>
          <w:highlight w:val="white"/>
        </w:rPr>
        <w:t xml:space="preserve"> Estimated densities in an average year and 2020 to 2022</w:t>
      </w:r>
      <w:del w:id="23" w:author="Elizabeth.Daly" w:date="2023-12-18T10:29:00Z">
        <w:r w:rsidDel="00C36B46">
          <w:rPr>
            <w:rFonts w:ascii="Times New Roman" w:eastAsia="Times New Roman" w:hAnsi="Times New Roman" w:cs="Times New Roman"/>
            <w:color w:val="202124"/>
            <w:sz w:val="24"/>
            <w:szCs w:val="24"/>
            <w:highlight w:val="white"/>
          </w:rPr>
          <w:delText>.</w:delText>
        </w:r>
      </w:del>
      <w:ins w:id="24" w:author="Elizabeth.Daly" w:date="2023-12-18T10:29:00Z">
        <w:r w:rsidR="00C36B46">
          <w:rPr>
            <w:rFonts w:ascii="Times New Roman" w:eastAsia="Times New Roman" w:hAnsi="Times New Roman" w:cs="Times New Roman"/>
            <w:color w:val="202124"/>
            <w:sz w:val="24"/>
            <w:szCs w:val="24"/>
            <w:highlight w:val="white"/>
          </w:rPr>
          <w:t>3</w:t>
        </w:r>
      </w:ins>
      <w:r>
        <w:rPr>
          <w:rFonts w:ascii="Times New Roman" w:eastAsia="Times New Roman" w:hAnsi="Times New Roman" w:cs="Times New Roman"/>
          <w:color w:val="202124"/>
          <w:sz w:val="24"/>
          <w:szCs w:val="24"/>
          <w:highlight w:val="white"/>
        </w:rPr>
        <w:t xml:space="preserve"> Red points represent locations and size of the </w:t>
      </w:r>
      <w:r w:rsidR="000627E2">
        <w:rPr>
          <w:rFonts w:ascii="Times New Roman" w:eastAsia="Times New Roman" w:hAnsi="Times New Roman" w:cs="Times New Roman"/>
          <w:color w:val="202124"/>
          <w:sz w:val="24"/>
          <w:szCs w:val="24"/>
          <w:highlight w:val="white"/>
        </w:rPr>
        <w:t xml:space="preserve">log of the </w:t>
      </w:r>
      <w:r>
        <w:rPr>
          <w:rFonts w:ascii="Times New Roman" w:eastAsia="Times New Roman" w:hAnsi="Times New Roman" w:cs="Times New Roman"/>
          <w:color w:val="202124"/>
          <w:sz w:val="24"/>
          <w:szCs w:val="24"/>
          <w:highlight w:val="white"/>
        </w:rPr>
        <w:t>observed catches and “+” locations where fish were not captured</w:t>
      </w:r>
      <w:r w:rsidR="00EA68E8">
        <w:rPr>
          <w:rFonts w:ascii="Times New Roman" w:eastAsia="Times New Roman" w:hAnsi="Times New Roman" w:cs="Times New Roman"/>
          <w:color w:val="202124"/>
          <w:sz w:val="24"/>
          <w:szCs w:val="24"/>
          <w:highlight w:val="white"/>
        </w:rPr>
        <w:t>.</w:t>
      </w:r>
      <w:r>
        <w:rPr>
          <w:rFonts w:ascii="Times New Roman" w:eastAsia="Times New Roman" w:hAnsi="Times New Roman" w:cs="Times New Roman"/>
          <w:color w:val="202124"/>
          <w:sz w:val="24"/>
          <w:szCs w:val="24"/>
          <w:highlight w:val="white"/>
        </w:rPr>
        <w:t xml:space="preserve"> </w:t>
      </w:r>
    </w:p>
    <w:p w:rsidR="00A15B5A" w:rsidRDefault="00101C88">
      <w:pPr>
        <w:spacing w:after="160" w:line="259" w:lineRule="auto"/>
        <w:rPr>
          <w:rFonts w:ascii="Times New Roman" w:eastAsia="Times New Roman" w:hAnsi="Times New Roman" w:cs="Times New Roman"/>
          <w:color w:val="202124"/>
          <w:sz w:val="24"/>
          <w:szCs w:val="24"/>
          <w:highlight w:val="white"/>
        </w:rPr>
      </w:pPr>
      <w:del w:id="25" w:author="Elizabeth.Daly" w:date="2023-12-18T10:29:00Z">
        <w:r w:rsidDel="00C36B46">
          <w:rPr>
            <w:rFonts w:ascii="Times New Roman" w:eastAsia="Times New Roman" w:hAnsi="Times New Roman" w:cs="Times New Roman"/>
            <w:noProof/>
            <w:color w:val="202124"/>
            <w:sz w:val="24"/>
            <w:szCs w:val="24"/>
            <w:highlight w:val="white"/>
          </w:rPr>
          <w:drawing>
            <wp:inline distT="114300" distB="114300" distL="114300" distR="114300" wp14:editId="50B6050F">
              <wp:extent cx="4370400" cy="7286681"/>
              <wp:effectExtent l="0" t="0" r="0" b="0"/>
              <wp:docPr id="2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4371515" cy="7288540"/>
                      </a:xfrm>
                      <a:prstGeom prst="rect">
                        <a:avLst/>
                      </a:prstGeom>
                      <a:ln/>
                    </pic:spPr>
                  </pic:pic>
                </a:graphicData>
              </a:graphic>
            </wp:inline>
          </w:drawing>
        </w:r>
      </w:del>
    </w:p>
    <w:p w:rsidR="00430B42" w:rsidRDefault="00430B42">
      <w:pPr>
        <w:spacing w:after="160" w:line="259"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noProof/>
          <w:color w:val="202124"/>
          <w:sz w:val="24"/>
          <w:szCs w:val="24"/>
        </w:rPr>
        <w:lastRenderedPageBreak/>
        <w:drawing>
          <wp:inline distT="0" distB="0" distL="0" distR="0">
            <wp:extent cx="4937760" cy="822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astPrettyOutpu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37760" cy="8229600"/>
                    </a:xfrm>
                    <a:prstGeom prst="rect">
                      <a:avLst/>
                    </a:prstGeom>
                  </pic:spPr>
                </pic:pic>
              </a:graphicData>
            </a:graphic>
          </wp:inline>
        </w:drawing>
      </w:r>
    </w:p>
    <w:p w:rsidR="00A15B5A" w:rsidRDefault="00101C88">
      <w:pPr>
        <w:pStyle w:val="Heading1"/>
        <w:rPr>
          <w:rFonts w:ascii="Times New Roman" w:eastAsia="Times New Roman" w:hAnsi="Times New Roman" w:cs="Times New Roman"/>
          <w:color w:val="000000"/>
          <w:sz w:val="22"/>
          <w:szCs w:val="22"/>
        </w:rPr>
      </w:pPr>
      <w:bookmarkStart w:id="26" w:name="_heading=h.qd29klta4uv3" w:colFirst="0" w:colLast="0"/>
      <w:bookmarkEnd w:id="26"/>
      <w:r>
        <w:lastRenderedPageBreak/>
        <w:t xml:space="preserve">Figure </w:t>
      </w:r>
      <w:r w:rsidR="001074AB">
        <w:t>6</w:t>
      </w:r>
      <w:r>
        <w:t>.</w:t>
      </w:r>
      <w:r>
        <w:rPr>
          <w:rFonts w:ascii="Times New Roman" w:eastAsia="Times New Roman" w:hAnsi="Times New Roman" w:cs="Times New Roman"/>
        </w:rPr>
        <w:t xml:space="preserve"> </w:t>
      </w:r>
      <w:r>
        <w:rPr>
          <w:rFonts w:ascii="Times New Roman" w:eastAsia="Times New Roman" w:hAnsi="Times New Roman" w:cs="Times New Roman"/>
          <w:color w:val="000000"/>
          <w:sz w:val="24"/>
          <w:szCs w:val="24"/>
        </w:rPr>
        <w:t>Non-metric multidimensional scaling ordination of the diet composition of j</w:t>
      </w:r>
      <w:r>
        <w:rPr>
          <w:rFonts w:ascii="Times New Roman" w:eastAsia="Times New Roman" w:hAnsi="Times New Roman" w:cs="Times New Roman"/>
          <w:color w:val="000000"/>
          <w:sz w:val="24"/>
          <w:szCs w:val="24"/>
          <w:highlight w:val="white"/>
        </w:rPr>
        <w:t>u</w:t>
      </w:r>
      <w:r>
        <w:rPr>
          <w:rFonts w:ascii="Times New Roman" w:eastAsia="Times New Roman" w:hAnsi="Times New Roman" w:cs="Times New Roman"/>
          <w:color w:val="202124"/>
          <w:sz w:val="24"/>
          <w:szCs w:val="24"/>
          <w:highlight w:val="white"/>
        </w:rPr>
        <w:t xml:space="preserve">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(grey circle), subyearling </w:t>
      </w:r>
      <w:r w:rsidR="000627E2">
        <w:rPr>
          <w:rFonts w:ascii="Times New Roman" w:eastAsia="Times New Roman" w:hAnsi="Times New Roman" w:cs="Times New Roman"/>
          <w:color w:val="202124"/>
          <w:sz w:val="24"/>
          <w:szCs w:val="24"/>
          <w:highlight w:val="white"/>
        </w:rPr>
        <w:t xml:space="preserve">Chinook </w:t>
      </w:r>
      <w:proofErr w:type="gramStart"/>
      <w:r w:rsidR="000627E2">
        <w:rPr>
          <w:rFonts w:ascii="Times New Roman" w:eastAsia="Times New Roman" w:hAnsi="Times New Roman" w:cs="Times New Roman"/>
          <w:color w:val="202124"/>
          <w:sz w:val="24"/>
          <w:szCs w:val="24"/>
          <w:highlight w:val="white"/>
        </w:rPr>
        <w:t>Salmon</w:t>
      </w:r>
      <w:proofErr w:type="gramEnd"/>
      <w:r>
        <w:rPr>
          <w:rFonts w:ascii="Times New Roman" w:eastAsia="Times New Roman" w:hAnsi="Times New Roman" w:cs="Times New Roman"/>
          <w:color w:val="202124"/>
          <w:sz w:val="24"/>
          <w:szCs w:val="24"/>
          <w:highlight w:val="white"/>
        </w:rPr>
        <w:t xml:space="preserve"> (orange triangle), yearling </w:t>
      </w:r>
      <w:r w:rsidR="000627E2">
        <w:rPr>
          <w:rFonts w:ascii="Times New Roman" w:eastAsia="Times New Roman" w:hAnsi="Times New Roman" w:cs="Times New Roman"/>
          <w:color w:val="202124"/>
          <w:sz w:val="24"/>
          <w:szCs w:val="24"/>
          <w:highlight w:val="white"/>
        </w:rPr>
        <w:t>Chinook Salmon</w:t>
      </w:r>
      <w:r>
        <w:rPr>
          <w:rFonts w:ascii="Times New Roman" w:eastAsia="Times New Roman" w:hAnsi="Times New Roman" w:cs="Times New Roman"/>
          <w:color w:val="202124"/>
          <w:sz w:val="24"/>
          <w:szCs w:val="24"/>
          <w:highlight w:val="white"/>
        </w:rPr>
        <w:t xml:space="preserve"> (green plus), and </w:t>
      </w:r>
      <w:r w:rsidR="000627E2">
        <w:rPr>
          <w:rFonts w:ascii="Times New Roman" w:eastAsia="Times New Roman" w:hAnsi="Times New Roman" w:cs="Times New Roman"/>
          <w:color w:val="202124"/>
          <w:sz w:val="24"/>
          <w:szCs w:val="24"/>
          <w:highlight w:val="white"/>
        </w:rPr>
        <w:t>Coho Salmon</w:t>
      </w:r>
      <w:r>
        <w:rPr>
          <w:rFonts w:ascii="Times New Roman" w:eastAsia="Times New Roman" w:hAnsi="Times New Roman" w:cs="Times New Roman"/>
          <w:color w:val="202124"/>
          <w:sz w:val="24"/>
          <w:szCs w:val="24"/>
          <w:highlight w:val="white"/>
        </w:rPr>
        <w:t xml:space="preserve"> (blue x). Ellipses encompass the major and minor axes of each species and are the color of the predator as listed above, and the location of prey species (black text) that are most associated with each axis.</w:t>
      </w:r>
      <w:r>
        <w:rPr>
          <w:rFonts w:ascii="Times New Roman" w:eastAsia="Times New Roman" w:hAnsi="Times New Roman" w:cs="Times New Roman"/>
          <w:noProof/>
          <w:color w:val="000000"/>
          <w:sz w:val="22"/>
          <w:szCs w:val="22"/>
        </w:rPr>
        <w:drawing>
          <wp:inline distT="114300" distB="114300" distL="114300" distR="114300">
            <wp:extent cx="5807921" cy="6319838"/>
            <wp:effectExtent l="0" t="0" r="0" b="0"/>
            <wp:docPr id="23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4"/>
                    <a:srcRect/>
                    <a:stretch>
                      <a:fillRect/>
                    </a:stretch>
                  </pic:blipFill>
                  <pic:spPr>
                    <a:xfrm>
                      <a:off x="0" y="0"/>
                      <a:ext cx="5807921" cy="6319838"/>
                    </a:xfrm>
                    <a:prstGeom prst="rect">
                      <a:avLst/>
                    </a:prstGeom>
                    <a:ln/>
                  </pic:spPr>
                </pic:pic>
              </a:graphicData>
            </a:graphic>
          </wp:inline>
        </w:drawing>
      </w:r>
      <w:r>
        <w:br w:type="page"/>
      </w:r>
    </w:p>
    <w:p w:rsidR="001074AB" w:rsidRDefault="001074AB" w:rsidP="001074AB">
      <w:pPr>
        <w:pStyle w:val="Heading1"/>
        <w:rPr>
          <w:color w:val="000000"/>
          <w:sz w:val="24"/>
          <w:szCs w:val="24"/>
        </w:rPr>
      </w:pPr>
      <w:bookmarkStart w:id="27" w:name="_heading=h.gtevj74hagxq" w:colFirst="0" w:colLast="0"/>
      <w:bookmarkEnd w:id="27"/>
      <w:r>
        <w:lastRenderedPageBreak/>
        <w:t>F</w:t>
      </w:r>
      <w:r>
        <w:rPr>
          <w:color w:val="2E75B5"/>
        </w:rPr>
        <w:t xml:space="preserve">igure </w:t>
      </w:r>
      <w:r>
        <w:t>7</w:t>
      </w:r>
      <w:r>
        <w:rPr>
          <w:color w:val="2E75B5"/>
        </w:rPr>
        <w:t xml:space="preserve">. </w:t>
      </w:r>
      <w:r w:rsidR="0027628E">
        <w:rPr>
          <w:rFonts w:ascii="Times New Roman" w:eastAsia="Times New Roman" w:hAnsi="Times New Roman" w:cs="Times New Roman"/>
          <w:color w:val="000000"/>
          <w:sz w:val="24"/>
          <w:szCs w:val="24"/>
        </w:rPr>
        <w:t>Diet</w:t>
      </w:r>
      <w:r w:rsidRPr="004A75F1">
        <w:rPr>
          <w:rFonts w:ascii="Times New Roman" w:eastAsia="Times New Roman" w:hAnsi="Times New Roman" w:cs="Times New Roman"/>
          <w:color w:val="000000"/>
          <w:sz w:val="24"/>
          <w:szCs w:val="24"/>
        </w:rPr>
        <w:t xml:space="preserve"> composition of juvenile </w:t>
      </w:r>
      <w:r w:rsidR="000627E2">
        <w:rPr>
          <w:rFonts w:ascii="Times New Roman" w:eastAsia="Times New Roman" w:hAnsi="Times New Roman" w:cs="Times New Roman"/>
          <w:color w:val="000000"/>
          <w:sz w:val="24"/>
          <w:szCs w:val="24"/>
        </w:rPr>
        <w:t>Sablefish</w:t>
      </w:r>
      <w:r w:rsidRPr="004A75F1">
        <w:rPr>
          <w:rFonts w:ascii="Times New Roman" w:eastAsia="Times New Roman" w:hAnsi="Times New Roman" w:cs="Times New Roman"/>
          <w:color w:val="000000"/>
          <w:sz w:val="24"/>
          <w:szCs w:val="24"/>
        </w:rPr>
        <w:t xml:space="preserve"> </w:t>
      </w:r>
      <w:r w:rsidR="0027628E">
        <w:rPr>
          <w:rFonts w:ascii="Times New Roman" w:eastAsia="Times New Roman" w:hAnsi="Times New Roman" w:cs="Times New Roman"/>
          <w:color w:val="000000"/>
          <w:sz w:val="24"/>
          <w:szCs w:val="24"/>
        </w:rPr>
        <w:t xml:space="preserve">by size-bins </w:t>
      </w:r>
      <w:r w:rsidRPr="004A75F1">
        <w:rPr>
          <w:rFonts w:ascii="Times New Roman" w:eastAsia="Times New Roman" w:hAnsi="Times New Roman" w:cs="Times New Roman"/>
          <w:color w:val="000000"/>
          <w:sz w:val="24"/>
          <w:szCs w:val="24"/>
        </w:rPr>
        <w:t>based on proportion of prey consumed (wet weight). Vertical line denotes the size where diets were significantly different between the size bins based on SIMPROF analysis.</w:t>
      </w:r>
    </w:p>
    <w:p w:rsidR="001074AB" w:rsidRDefault="001074AB" w:rsidP="001074AB">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B214C4" wp14:editId="45D36C7C">
            <wp:extent cx="5943600" cy="4813300"/>
            <wp:effectExtent l="0" t="0" r="0" b="0"/>
            <wp:docPr id="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943600" cy="4813300"/>
                    </a:xfrm>
                    <a:prstGeom prst="rect">
                      <a:avLst/>
                    </a:prstGeom>
                    <a:ln/>
                  </pic:spPr>
                </pic:pic>
              </a:graphicData>
            </a:graphic>
          </wp:inline>
        </w:drawing>
      </w:r>
    </w:p>
    <w:p w:rsidR="00A15B5A" w:rsidRDefault="001074AB" w:rsidP="00AC4AFE">
      <w:pPr>
        <w:spacing w:after="160" w:line="259" w:lineRule="auto"/>
        <w:rPr>
          <w:rFonts w:ascii="Times New Roman" w:eastAsia="Times New Roman" w:hAnsi="Times New Roman" w:cs="Times New Roman"/>
          <w:sz w:val="24"/>
          <w:szCs w:val="24"/>
        </w:rPr>
      </w:pPr>
      <w:r>
        <w:br w:type="page"/>
      </w:r>
      <w:r w:rsidR="00101C88" w:rsidRPr="001074AB">
        <w:rPr>
          <w:rFonts w:asciiTheme="majorHAnsi" w:eastAsiaTheme="majorEastAsia" w:hAnsiTheme="majorHAnsi" w:cstheme="majorBidi"/>
          <w:color w:val="2E75B5"/>
          <w:sz w:val="32"/>
          <w:szCs w:val="32"/>
        </w:rPr>
        <w:lastRenderedPageBreak/>
        <w:t>Figure 8.</w:t>
      </w:r>
      <w:r w:rsidR="00101C88">
        <w:rPr>
          <w:color w:val="2E75B5"/>
        </w:rPr>
        <w:t xml:space="preserve"> </w:t>
      </w:r>
      <w:r w:rsidR="00101C88">
        <w:rPr>
          <w:rFonts w:ascii="Times New Roman" w:eastAsia="Times New Roman" w:hAnsi="Times New Roman" w:cs="Times New Roman"/>
          <w:color w:val="202124"/>
          <w:sz w:val="24"/>
          <w:szCs w:val="24"/>
          <w:highlight w:val="white"/>
        </w:rPr>
        <w:t xml:space="preserve">Standardized stomach fullness by fork length for juvenile </w:t>
      </w:r>
      <w:r w:rsidR="000627E2">
        <w:rPr>
          <w:rFonts w:ascii="Times New Roman" w:eastAsia="Times New Roman" w:hAnsi="Times New Roman" w:cs="Times New Roman"/>
          <w:color w:val="202124"/>
          <w:sz w:val="24"/>
          <w:szCs w:val="24"/>
          <w:highlight w:val="white"/>
        </w:rPr>
        <w:t>Sablefish</w:t>
      </w:r>
      <w:r w:rsidR="00101C88">
        <w:rPr>
          <w:rFonts w:ascii="Times New Roman" w:eastAsia="Times New Roman" w:hAnsi="Times New Roman" w:cs="Times New Roman"/>
          <w:color w:val="202124"/>
          <w:sz w:val="24"/>
          <w:szCs w:val="24"/>
          <w:highlight w:val="white"/>
        </w:rPr>
        <w:t xml:space="preserve"> (gray circle), subyearling </w:t>
      </w:r>
      <w:r w:rsidR="000627E2">
        <w:rPr>
          <w:rFonts w:ascii="Times New Roman" w:eastAsia="Times New Roman" w:hAnsi="Times New Roman" w:cs="Times New Roman"/>
          <w:color w:val="202124"/>
          <w:sz w:val="24"/>
          <w:szCs w:val="24"/>
          <w:highlight w:val="white"/>
        </w:rPr>
        <w:t xml:space="preserve">Chinook </w:t>
      </w:r>
      <w:proofErr w:type="gramStart"/>
      <w:r w:rsidR="000627E2">
        <w:rPr>
          <w:rFonts w:ascii="Times New Roman" w:eastAsia="Times New Roman" w:hAnsi="Times New Roman" w:cs="Times New Roman"/>
          <w:color w:val="202124"/>
          <w:sz w:val="24"/>
          <w:szCs w:val="24"/>
          <w:highlight w:val="white"/>
        </w:rPr>
        <w:t>Salmon</w:t>
      </w:r>
      <w:proofErr w:type="gramEnd"/>
      <w:r w:rsidR="00101C88">
        <w:rPr>
          <w:rFonts w:ascii="Times New Roman" w:eastAsia="Times New Roman" w:hAnsi="Times New Roman" w:cs="Times New Roman"/>
          <w:color w:val="202124"/>
          <w:sz w:val="24"/>
          <w:szCs w:val="24"/>
          <w:highlight w:val="white"/>
        </w:rPr>
        <w:t xml:space="preserve"> (orange triangle), yearling </w:t>
      </w:r>
      <w:r w:rsidR="000627E2">
        <w:rPr>
          <w:rFonts w:ascii="Times New Roman" w:eastAsia="Times New Roman" w:hAnsi="Times New Roman" w:cs="Times New Roman"/>
          <w:color w:val="202124"/>
          <w:sz w:val="24"/>
          <w:szCs w:val="24"/>
          <w:highlight w:val="white"/>
        </w:rPr>
        <w:t>Chinook Salmon</w:t>
      </w:r>
      <w:r w:rsidR="00101C88">
        <w:rPr>
          <w:rFonts w:ascii="Times New Roman" w:eastAsia="Times New Roman" w:hAnsi="Times New Roman" w:cs="Times New Roman"/>
          <w:color w:val="202124"/>
          <w:sz w:val="24"/>
          <w:szCs w:val="24"/>
          <w:highlight w:val="white"/>
        </w:rPr>
        <w:t xml:space="preserve"> (green plus), and </w:t>
      </w:r>
      <w:r w:rsidR="000627E2">
        <w:rPr>
          <w:rFonts w:ascii="Times New Roman" w:eastAsia="Times New Roman" w:hAnsi="Times New Roman" w:cs="Times New Roman"/>
          <w:color w:val="202124"/>
          <w:sz w:val="24"/>
          <w:szCs w:val="24"/>
          <w:highlight w:val="white"/>
        </w:rPr>
        <w:t>Coho Salmon</w:t>
      </w:r>
      <w:r w:rsidR="00101C88">
        <w:rPr>
          <w:rFonts w:ascii="Times New Roman" w:eastAsia="Times New Roman" w:hAnsi="Times New Roman" w:cs="Times New Roman"/>
          <w:color w:val="202124"/>
          <w:sz w:val="24"/>
          <w:szCs w:val="24"/>
          <w:highlight w:val="white"/>
        </w:rPr>
        <w:t xml:space="preserve"> (blue x) in June 2020. </w:t>
      </w:r>
    </w:p>
    <w:p w:rsidR="00A15B5A" w:rsidRDefault="00101C88">
      <w:pPr>
        <w:spacing w:after="160" w:line="259" w:lineRule="auto"/>
      </w:pPr>
      <w:r>
        <w:rPr>
          <w:noProof/>
        </w:rPr>
        <w:drawing>
          <wp:inline distT="114300" distB="114300" distL="114300" distR="114300">
            <wp:extent cx="5943600" cy="4953000"/>
            <wp:effectExtent l="0" t="0" r="0" b="0"/>
            <wp:docPr id="2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943600" cy="4953000"/>
                    </a:xfrm>
                    <a:prstGeom prst="rect">
                      <a:avLst/>
                    </a:prstGeom>
                    <a:ln/>
                  </pic:spPr>
                </pic:pic>
              </a:graphicData>
            </a:graphic>
          </wp:inline>
        </w:drawing>
      </w:r>
      <w:r>
        <w:br w:type="page"/>
      </w:r>
    </w:p>
    <w:p w:rsidR="00A15B5A" w:rsidRDefault="00101C88">
      <w:pPr>
        <w:pStyle w:val="Heading1"/>
        <w:spacing w:after="160" w:line="259" w:lineRule="auto"/>
        <w:rPr>
          <w:rFonts w:ascii="Times New Roman" w:eastAsia="Times New Roman" w:hAnsi="Times New Roman" w:cs="Times New Roman"/>
          <w:color w:val="202124"/>
          <w:sz w:val="24"/>
          <w:szCs w:val="24"/>
          <w:highlight w:val="white"/>
        </w:rPr>
      </w:pPr>
      <w:bookmarkStart w:id="28" w:name="_heading=h.xvxq6oka86et" w:colFirst="0" w:colLast="0"/>
      <w:bookmarkEnd w:id="28"/>
      <w:r>
        <w:rPr>
          <w:color w:val="2E75B5"/>
        </w:rPr>
        <w:lastRenderedPageBreak/>
        <w:t xml:space="preserve">Figure </w:t>
      </w:r>
      <w:r>
        <w:t>9</w:t>
      </w:r>
      <w:r>
        <w:rPr>
          <w:color w:val="2E75B5"/>
        </w:rPr>
        <w:t xml:space="preserve">. </w:t>
      </w:r>
      <w:r>
        <w:rPr>
          <w:rFonts w:ascii="Times New Roman" w:eastAsia="Times New Roman" w:hAnsi="Times New Roman" w:cs="Times New Roman"/>
          <w:color w:val="202124"/>
          <w:sz w:val="24"/>
          <w:szCs w:val="24"/>
          <w:highlight w:val="white"/>
        </w:rPr>
        <w:t xml:space="preserve">Standardized stomach fullness of juvenile salmon at sampling stations with and without juvenile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in June 2020. Significant differences </w:t>
      </w:r>
      <w:r w:rsidR="00AC4AFE">
        <w:rPr>
          <w:rFonts w:ascii="Times New Roman" w:eastAsia="Times New Roman" w:hAnsi="Times New Roman" w:cs="Times New Roman"/>
          <w:color w:val="202124"/>
          <w:sz w:val="24"/>
          <w:szCs w:val="24"/>
          <w:highlight w:val="white"/>
        </w:rPr>
        <w:t xml:space="preserve">(p &lt; 0.05) </w:t>
      </w:r>
      <w:r>
        <w:rPr>
          <w:rFonts w:ascii="Times New Roman" w:eastAsia="Times New Roman" w:hAnsi="Times New Roman" w:cs="Times New Roman"/>
          <w:color w:val="202124"/>
          <w:sz w:val="24"/>
          <w:szCs w:val="24"/>
          <w:highlight w:val="white"/>
        </w:rPr>
        <w:t xml:space="preserve">between salmon stomach fullness with and without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is denoted by an asterisk</w:t>
      </w:r>
      <w:r w:rsidR="0060403C">
        <w:rPr>
          <w:rFonts w:ascii="Times New Roman" w:eastAsia="Times New Roman" w:hAnsi="Times New Roman" w:cs="Times New Roman"/>
          <w:color w:val="202124"/>
          <w:sz w:val="24"/>
          <w:szCs w:val="24"/>
          <w:highlight w:val="white"/>
        </w:rPr>
        <w:t xml:space="preserve"> (*)</w:t>
      </w:r>
      <w:r>
        <w:rPr>
          <w:rFonts w:ascii="Times New Roman" w:eastAsia="Times New Roman" w:hAnsi="Times New Roman" w:cs="Times New Roman"/>
          <w:color w:val="202124"/>
          <w:sz w:val="24"/>
          <w:szCs w:val="24"/>
          <w:highlight w:val="white"/>
        </w:rPr>
        <w:t>.</w:t>
      </w:r>
      <w:r w:rsidR="00BE3F39">
        <w:rPr>
          <w:rFonts w:ascii="Times New Roman" w:eastAsia="Times New Roman" w:hAnsi="Times New Roman" w:cs="Times New Roman"/>
          <w:color w:val="202124"/>
          <w:sz w:val="24"/>
          <w:szCs w:val="24"/>
          <w:highlight w:val="white"/>
        </w:rPr>
        <w:t xml:space="preserve"> </w:t>
      </w:r>
      <w:r w:rsidR="00AC4AFE" w:rsidRPr="00AC4AFE">
        <w:rPr>
          <w:rFonts w:ascii="Times New Roman" w:eastAsia="Times New Roman" w:hAnsi="Times New Roman" w:cs="Times New Roman"/>
          <w:color w:val="202124"/>
          <w:sz w:val="24"/>
          <w:szCs w:val="24"/>
          <w:highlight w:val="white"/>
        </w:rPr>
        <w:t xml:space="preserve">Boxplot displays median and interquartile range </w:t>
      </w:r>
      <w:r w:rsidR="00AC4AFE">
        <w:rPr>
          <w:rFonts w:ascii="Times New Roman" w:eastAsia="Times New Roman" w:hAnsi="Times New Roman" w:cs="Times New Roman"/>
          <w:color w:val="202124"/>
          <w:sz w:val="24"/>
          <w:szCs w:val="24"/>
          <w:highlight w:val="white"/>
        </w:rPr>
        <w:t>with the notch displaying confidence interval around the median</w:t>
      </w:r>
      <w:r w:rsidR="00AC4AFE" w:rsidRPr="00AC4AFE">
        <w:rPr>
          <w:rFonts w:ascii="Times New Roman" w:eastAsia="Times New Roman" w:hAnsi="Times New Roman" w:cs="Times New Roman"/>
          <w:color w:val="202124"/>
          <w:sz w:val="24"/>
          <w:szCs w:val="24"/>
          <w:highlight w:val="white"/>
        </w:rPr>
        <w:t xml:space="preserve">, and circles are outliers. </w:t>
      </w:r>
    </w:p>
    <w:p w:rsidR="0027628E" w:rsidRPr="0027628E" w:rsidRDefault="0027628E" w:rsidP="0027628E">
      <w:pPr>
        <w:rPr>
          <w:highlight w:val="white"/>
        </w:rPr>
      </w:pPr>
      <w:r>
        <w:rPr>
          <w:rFonts w:ascii="Times New Roman" w:eastAsia="Times New Roman" w:hAnsi="Times New Roman" w:cs="Times New Roman"/>
          <w:noProof/>
          <w:color w:val="202124"/>
          <w:sz w:val="24"/>
          <w:szCs w:val="24"/>
          <w:highlight w:val="white"/>
        </w:rPr>
        <w:drawing>
          <wp:inline distT="114300" distB="114300" distL="114300" distR="114300" wp14:anchorId="7B5342F6" wp14:editId="14A552F0">
            <wp:extent cx="5943600" cy="5461000"/>
            <wp:effectExtent l="0" t="0" r="0" b="6350"/>
            <wp:docPr id="2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943600" cy="5461000"/>
                    </a:xfrm>
                    <a:prstGeom prst="rect">
                      <a:avLst/>
                    </a:prstGeom>
                    <a:ln/>
                  </pic:spPr>
                </pic:pic>
              </a:graphicData>
            </a:graphic>
          </wp:inline>
        </w:drawing>
      </w:r>
    </w:p>
    <w:p w:rsidR="00A15B5A" w:rsidRDefault="00101C88">
      <w:pPr>
        <w:pStyle w:val="Heading1"/>
        <w:rPr>
          <w:rFonts w:ascii="Times New Roman" w:eastAsia="Times New Roman" w:hAnsi="Times New Roman" w:cs="Times New Roman"/>
        </w:rPr>
      </w:pPr>
      <w:bookmarkStart w:id="29" w:name="_heading=h.w153r72p8v3n" w:colFirst="0" w:colLast="0"/>
      <w:bookmarkStart w:id="30" w:name="_heading=h.wg5b2h7ak5dm" w:colFirst="0" w:colLast="0"/>
      <w:bookmarkEnd w:id="29"/>
      <w:bookmarkEnd w:id="30"/>
      <w:r>
        <w:rPr>
          <w:color w:val="0563C1"/>
        </w:rPr>
        <w:lastRenderedPageBreak/>
        <w:t>Figure 10.</w:t>
      </w:r>
      <w:r>
        <w:rPr>
          <w:rFonts w:ascii="Times New Roman" w:eastAsia="Times New Roman" w:hAnsi="Times New Roman" w:cs="Times New Roman"/>
        </w:rPr>
        <w:t xml:space="preserve"> </w:t>
      </w:r>
      <w:r>
        <w:rPr>
          <w:rFonts w:ascii="Times New Roman" w:eastAsia="Times New Roman" w:hAnsi="Times New Roman" w:cs="Times New Roman"/>
          <w:color w:val="000000"/>
          <w:sz w:val="24"/>
          <w:szCs w:val="24"/>
        </w:rPr>
        <w:t xml:space="preserve">Fish prey/predator ratio </w:t>
      </w:r>
      <w:r>
        <w:rPr>
          <w:rFonts w:ascii="Times New Roman" w:eastAsia="Times New Roman" w:hAnsi="Times New Roman" w:cs="Times New Roman"/>
          <w:color w:val="000000"/>
          <w:sz w:val="24"/>
          <w:szCs w:val="24"/>
          <w:highlight w:val="white"/>
        </w:rPr>
        <w:t xml:space="preserve">by </w:t>
      </w:r>
      <w:r>
        <w:rPr>
          <w:rFonts w:ascii="Times New Roman" w:eastAsia="Times New Roman" w:hAnsi="Times New Roman" w:cs="Times New Roman"/>
          <w:sz w:val="24"/>
          <w:szCs w:val="24"/>
          <w:highlight w:val="white"/>
        </w:rPr>
        <w:t>f</w:t>
      </w:r>
      <w:r>
        <w:rPr>
          <w:rFonts w:ascii="Times New Roman" w:eastAsia="Times New Roman" w:hAnsi="Times New Roman" w:cs="Times New Roman"/>
          <w:color w:val="202124"/>
          <w:sz w:val="24"/>
          <w:szCs w:val="24"/>
          <w:highlight w:val="white"/>
        </w:rPr>
        <w:t xml:space="preserve">ork length for juvenile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(gray circle), yearling </w:t>
      </w:r>
      <w:r w:rsidR="000627E2">
        <w:rPr>
          <w:rFonts w:ascii="Times New Roman" w:eastAsia="Times New Roman" w:hAnsi="Times New Roman" w:cs="Times New Roman"/>
          <w:color w:val="202124"/>
          <w:sz w:val="24"/>
          <w:szCs w:val="24"/>
          <w:highlight w:val="white"/>
        </w:rPr>
        <w:t xml:space="preserve">Chinook </w:t>
      </w:r>
      <w:proofErr w:type="gramStart"/>
      <w:r w:rsidR="000627E2">
        <w:rPr>
          <w:rFonts w:ascii="Times New Roman" w:eastAsia="Times New Roman" w:hAnsi="Times New Roman" w:cs="Times New Roman"/>
          <w:color w:val="202124"/>
          <w:sz w:val="24"/>
          <w:szCs w:val="24"/>
          <w:highlight w:val="white"/>
        </w:rPr>
        <w:t>Salmon</w:t>
      </w:r>
      <w:proofErr w:type="gramEnd"/>
      <w:r>
        <w:rPr>
          <w:rFonts w:ascii="Times New Roman" w:eastAsia="Times New Roman" w:hAnsi="Times New Roman" w:cs="Times New Roman"/>
          <w:color w:val="202124"/>
          <w:sz w:val="24"/>
          <w:szCs w:val="24"/>
          <w:highlight w:val="white"/>
        </w:rPr>
        <w:t xml:space="preserve"> (green plus), and </w:t>
      </w:r>
      <w:r w:rsidR="000627E2">
        <w:rPr>
          <w:rFonts w:ascii="Times New Roman" w:eastAsia="Times New Roman" w:hAnsi="Times New Roman" w:cs="Times New Roman"/>
          <w:color w:val="202124"/>
          <w:sz w:val="24"/>
          <w:szCs w:val="24"/>
          <w:highlight w:val="white"/>
        </w:rPr>
        <w:t>Coho Salmon</w:t>
      </w:r>
      <w:r>
        <w:rPr>
          <w:rFonts w:ascii="Times New Roman" w:eastAsia="Times New Roman" w:hAnsi="Times New Roman" w:cs="Times New Roman"/>
          <w:color w:val="202124"/>
          <w:sz w:val="24"/>
          <w:szCs w:val="24"/>
          <w:highlight w:val="white"/>
        </w:rPr>
        <w:t xml:space="preserve"> (blue x) in June 2020 with juvenile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(gray text) regression. Too few fresh fish were consumed by subyearling </w:t>
      </w:r>
      <w:r w:rsidR="000627E2">
        <w:rPr>
          <w:rFonts w:ascii="Times New Roman" w:eastAsia="Times New Roman" w:hAnsi="Times New Roman" w:cs="Times New Roman"/>
          <w:color w:val="202124"/>
          <w:sz w:val="24"/>
          <w:szCs w:val="24"/>
          <w:highlight w:val="white"/>
        </w:rPr>
        <w:t xml:space="preserve">Chinook </w:t>
      </w:r>
      <w:proofErr w:type="gramStart"/>
      <w:r w:rsidR="000627E2">
        <w:rPr>
          <w:rFonts w:ascii="Times New Roman" w:eastAsia="Times New Roman" w:hAnsi="Times New Roman" w:cs="Times New Roman"/>
          <w:color w:val="202124"/>
          <w:sz w:val="24"/>
          <w:szCs w:val="24"/>
          <w:highlight w:val="white"/>
        </w:rPr>
        <w:t>Salmon</w:t>
      </w:r>
      <w:proofErr w:type="gramEnd"/>
      <w:r>
        <w:rPr>
          <w:rFonts w:ascii="Times New Roman" w:eastAsia="Times New Roman" w:hAnsi="Times New Roman" w:cs="Times New Roman"/>
          <w:color w:val="202124"/>
          <w:sz w:val="24"/>
          <w:szCs w:val="24"/>
          <w:highlight w:val="white"/>
        </w:rPr>
        <w:t xml:space="preserve"> to display.  </w:t>
      </w:r>
    </w:p>
    <w:p w:rsidR="00A15B5A" w:rsidRDefault="00101C88">
      <w:pPr>
        <w:spacing w:after="160" w:line="259" w:lineRule="auto"/>
        <w:rPr>
          <w:rFonts w:ascii="Times New Roman" w:eastAsia="Times New Roman" w:hAnsi="Times New Roman" w:cs="Times New Roman"/>
          <w:color w:val="202124"/>
          <w:sz w:val="24"/>
          <w:szCs w:val="24"/>
        </w:rPr>
      </w:pPr>
      <w:r>
        <w:rPr>
          <w:rFonts w:ascii="Times New Roman" w:eastAsia="Times New Roman" w:hAnsi="Times New Roman" w:cs="Times New Roman"/>
          <w:noProof/>
          <w:sz w:val="24"/>
          <w:szCs w:val="24"/>
        </w:rPr>
        <w:drawing>
          <wp:inline distT="114300" distB="114300" distL="114300" distR="114300">
            <wp:extent cx="5943600" cy="4953000"/>
            <wp:effectExtent l="0" t="0" r="0" b="0"/>
            <wp:docPr id="2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943600" cy="4953000"/>
                    </a:xfrm>
                    <a:prstGeom prst="rect">
                      <a:avLst/>
                    </a:prstGeom>
                    <a:ln/>
                  </pic:spPr>
                </pic:pic>
              </a:graphicData>
            </a:graphic>
          </wp:inline>
        </w:drawing>
      </w:r>
    </w:p>
    <w:p w:rsidR="00A15B5A" w:rsidRDefault="00A15B5A">
      <w:pPr>
        <w:spacing w:before="240" w:after="0"/>
        <w:rPr>
          <w:rFonts w:ascii="Times New Roman" w:eastAsia="Times New Roman" w:hAnsi="Times New Roman" w:cs="Times New Roman"/>
          <w:color w:val="202124"/>
          <w:sz w:val="24"/>
          <w:szCs w:val="24"/>
          <w:highlight w:val="green"/>
        </w:rPr>
      </w:pPr>
    </w:p>
    <w:p w:rsidR="00A15B5A" w:rsidRDefault="00A15B5A">
      <w:pPr>
        <w:spacing w:after="0" w:line="240" w:lineRule="auto"/>
        <w:rPr>
          <w:rFonts w:ascii="Times New Roman" w:eastAsia="Times New Roman" w:hAnsi="Times New Roman" w:cs="Times New Roman"/>
          <w:color w:val="202124"/>
          <w:sz w:val="24"/>
          <w:szCs w:val="24"/>
          <w:highlight w:val="white"/>
        </w:rPr>
      </w:pPr>
    </w:p>
    <w:p w:rsidR="00A15B5A" w:rsidRDefault="00A15B5A">
      <w:pPr>
        <w:spacing w:after="0" w:line="240" w:lineRule="auto"/>
        <w:rPr>
          <w:rFonts w:ascii="Times New Roman" w:eastAsia="Times New Roman" w:hAnsi="Times New Roman" w:cs="Times New Roman"/>
          <w:color w:val="202124"/>
          <w:sz w:val="24"/>
          <w:szCs w:val="24"/>
          <w:highlight w:val="white"/>
        </w:rPr>
      </w:pPr>
    </w:p>
    <w:p w:rsidR="00A15B5A" w:rsidRDefault="00A15B5A">
      <w:pPr>
        <w:spacing w:after="0" w:line="240" w:lineRule="auto"/>
        <w:rPr>
          <w:rFonts w:ascii="Times New Roman" w:eastAsia="Times New Roman" w:hAnsi="Times New Roman" w:cs="Times New Roman"/>
          <w:color w:val="202124"/>
          <w:sz w:val="24"/>
          <w:szCs w:val="24"/>
          <w:highlight w:val="white"/>
        </w:rPr>
      </w:pPr>
    </w:p>
    <w:p w:rsidR="00A15B5A" w:rsidRDefault="00A15B5A">
      <w:pPr>
        <w:spacing w:after="0" w:line="240" w:lineRule="auto"/>
        <w:rPr>
          <w:rFonts w:ascii="Times New Roman" w:eastAsia="Times New Roman" w:hAnsi="Times New Roman" w:cs="Times New Roman"/>
          <w:color w:val="202124"/>
          <w:sz w:val="24"/>
          <w:szCs w:val="24"/>
          <w:highlight w:val="white"/>
        </w:rPr>
      </w:pPr>
    </w:p>
    <w:p w:rsidR="00A15B5A" w:rsidRDefault="00A15B5A">
      <w:pPr>
        <w:spacing w:after="0" w:line="240" w:lineRule="auto"/>
        <w:rPr>
          <w:rFonts w:ascii="Times New Roman" w:eastAsia="Times New Roman" w:hAnsi="Times New Roman" w:cs="Times New Roman"/>
          <w:color w:val="202124"/>
          <w:sz w:val="24"/>
          <w:szCs w:val="24"/>
          <w:highlight w:val="white"/>
        </w:rPr>
      </w:pPr>
    </w:p>
    <w:p w:rsidR="00A15B5A" w:rsidRDefault="00A15B5A">
      <w:pPr>
        <w:spacing w:after="0" w:line="240" w:lineRule="auto"/>
        <w:rPr>
          <w:rFonts w:ascii="Times New Roman" w:eastAsia="Times New Roman" w:hAnsi="Times New Roman" w:cs="Times New Roman"/>
          <w:color w:val="202124"/>
          <w:sz w:val="24"/>
          <w:szCs w:val="24"/>
          <w:highlight w:val="white"/>
        </w:rPr>
      </w:pPr>
    </w:p>
    <w:p w:rsidR="00A15B5A" w:rsidRDefault="00A15B5A">
      <w:pPr>
        <w:spacing w:after="0" w:line="240" w:lineRule="auto"/>
        <w:rPr>
          <w:rFonts w:ascii="Times New Roman" w:eastAsia="Times New Roman" w:hAnsi="Times New Roman" w:cs="Times New Roman"/>
          <w:color w:val="202124"/>
          <w:sz w:val="24"/>
          <w:szCs w:val="24"/>
          <w:highlight w:val="white"/>
        </w:rPr>
      </w:pPr>
    </w:p>
    <w:p w:rsidR="00A15B5A" w:rsidRDefault="00101C88">
      <w:pPr>
        <w:pStyle w:val="Heading1"/>
        <w:spacing w:before="0" w:line="240" w:lineRule="auto"/>
        <w:rPr>
          <w:rFonts w:ascii="Times New Roman" w:eastAsia="Times New Roman" w:hAnsi="Times New Roman" w:cs="Times New Roman"/>
          <w:color w:val="202124"/>
          <w:sz w:val="24"/>
          <w:szCs w:val="24"/>
          <w:highlight w:val="white"/>
        </w:rPr>
      </w:pPr>
      <w:bookmarkStart w:id="31" w:name="_heading=h.udyr8bk98gu9" w:colFirst="0" w:colLast="0"/>
      <w:bookmarkEnd w:id="31"/>
      <w:r>
        <w:br w:type="page"/>
      </w:r>
    </w:p>
    <w:p w:rsidR="00A15B5A" w:rsidRDefault="00101C88">
      <w:pPr>
        <w:pStyle w:val="Heading1"/>
        <w:spacing w:after="240" w:line="240" w:lineRule="auto"/>
        <w:rPr>
          <w:rFonts w:ascii="Times New Roman" w:eastAsia="Times New Roman" w:hAnsi="Times New Roman" w:cs="Times New Roman"/>
          <w:color w:val="000000"/>
          <w:sz w:val="24"/>
          <w:szCs w:val="24"/>
        </w:rPr>
      </w:pPr>
      <w:bookmarkStart w:id="32" w:name="_heading=h.v179y7xnwzyd" w:colFirst="0" w:colLast="0"/>
      <w:bookmarkEnd w:id="32"/>
      <w:r>
        <w:lastRenderedPageBreak/>
        <w:t xml:space="preserve">Supplemental Fig 1. </w:t>
      </w:r>
      <w:r>
        <w:rPr>
          <w:rFonts w:ascii="Times New Roman" w:eastAsia="Times New Roman" w:hAnsi="Times New Roman" w:cs="Times New Roman"/>
          <w:color w:val="000000"/>
          <w:sz w:val="24"/>
          <w:szCs w:val="24"/>
        </w:rPr>
        <w:t>Spatial distribution of the sample locations for the Ju</w:t>
      </w:r>
      <w:r w:rsidR="00BC34FD">
        <w:rPr>
          <w:rFonts w:ascii="Times New Roman" w:eastAsia="Times New Roman" w:hAnsi="Times New Roman" w:cs="Times New Roman"/>
          <w:color w:val="000000"/>
          <w:sz w:val="24"/>
          <w:szCs w:val="24"/>
        </w:rPr>
        <w:t>ne JSOES survey from 1998 to 2023</w:t>
      </w:r>
      <w:r>
        <w:rPr>
          <w:rFonts w:ascii="Times New Roman" w:eastAsia="Times New Roman" w:hAnsi="Times New Roman" w:cs="Times New Roman"/>
          <w:color w:val="000000"/>
          <w:sz w:val="24"/>
          <w:szCs w:val="24"/>
        </w:rPr>
        <w:t xml:space="preserve">. </w:t>
      </w:r>
    </w:p>
    <w:p w:rsidR="0027628E" w:rsidRPr="0027628E" w:rsidRDefault="00BC34FD" w:rsidP="0027628E">
      <w:r>
        <w:rPr>
          <w:noProof/>
        </w:rPr>
        <w:drawing>
          <wp:inline distT="0" distB="0" distL="0" distR="0">
            <wp:extent cx="5943600" cy="7429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ettyDat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p>
    <w:p w:rsidR="00A15B5A" w:rsidRDefault="00101C88">
      <w:pPr>
        <w:pStyle w:val="Heading1"/>
      </w:pPr>
      <w:bookmarkStart w:id="33" w:name="_heading=h.ed8umb5gxjo9" w:colFirst="0" w:colLast="0"/>
      <w:bookmarkEnd w:id="33"/>
      <w:r>
        <w:lastRenderedPageBreak/>
        <w:t xml:space="preserve">Supplemental Figure 2. </w:t>
      </w:r>
      <w:r w:rsidRPr="00644B30">
        <w:rPr>
          <w:rFonts w:ascii="Times New Roman" w:hAnsi="Times New Roman" w:cs="Times New Roman"/>
          <w:color w:val="000000"/>
          <w:sz w:val="24"/>
          <w:szCs w:val="24"/>
        </w:rPr>
        <w:t xml:space="preserve">Knot locations for the spatial mesh. The number of knots was set to 68 - the number of unique “station” locations. </w:t>
      </w:r>
      <w:r>
        <w:rPr>
          <w:noProof/>
        </w:rPr>
        <w:drawing>
          <wp:inline distT="114300" distB="114300" distL="114300" distR="114300">
            <wp:extent cx="4572000" cy="4572000"/>
            <wp:effectExtent l="0" t="0" r="0" b="0"/>
            <wp:docPr id="2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4572000" cy="4572000"/>
                    </a:xfrm>
                    <a:prstGeom prst="rect">
                      <a:avLst/>
                    </a:prstGeom>
                    <a:ln/>
                  </pic:spPr>
                </pic:pic>
              </a:graphicData>
            </a:graphic>
          </wp:inline>
        </w:drawing>
      </w:r>
    </w:p>
    <w:p w:rsidR="00A15B5A" w:rsidRDefault="00101C88">
      <w:r>
        <w:br w:type="page"/>
      </w:r>
    </w:p>
    <w:p w:rsidR="00A15B5A" w:rsidRDefault="00101C88">
      <w:pPr>
        <w:pStyle w:val="Heading1"/>
        <w:rPr>
          <w:rFonts w:ascii="Times New Roman" w:eastAsia="Times New Roman" w:hAnsi="Times New Roman" w:cs="Times New Roman"/>
          <w:color w:val="202124"/>
          <w:sz w:val="24"/>
          <w:szCs w:val="24"/>
          <w:highlight w:val="white"/>
        </w:rPr>
      </w:pPr>
      <w:bookmarkStart w:id="34" w:name="_heading=h.ch96uipngsvp" w:colFirst="0" w:colLast="0"/>
      <w:bookmarkEnd w:id="34"/>
      <w:r>
        <w:lastRenderedPageBreak/>
        <w:t xml:space="preserve">Supplemental Figure 3. </w:t>
      </w:r>
      <w:r>
        <w:rPr>
          <w:rFonts w:ascii="Times New Roman" w:eastAsia="Times New Roman" w:hAnsi="Times New Roman" w:cs="Times New Roman"/>
          <w:color w:val="202124"/>
          <w:sz w:val="24"/>
          <w:szCs w:val="24"/>
          <w:highlight w:val="white"/>
        </w:rPr>
        <w:t>Estim</w:t>
      </w:r>
      <w:r w:rsidR="00BC34FD">
        <w:rPr>
          <w:rFonts w:ascii="Times New Roman" w:eastAsia="Times New Roman" w:hAnsi="Times New Roman" w:cs="Times New Roman"/>
          <w:color w:val="202124"/>
          <w:sz w:val="24"/>
          <w:szCs w:val="24"/>
          <w:highlight w:val="white"/>
        </w:rPr>
        <w:t>ated densities from 1998 to 2023</w:t>
      </w:r>
      <w:r>
        <w:rPr>
          <w:rFonts w:ascii="Times New Roman" w:eastAsia="Times New Roman" w:hAnsi="Times New Roman" w:cs="Times New Roman"/>
          <w:color w:val="202124"/>
          <w:sz w:val="24"/>
          <w:szCs w:val="24"/>
          <w:highlight w:val="white"/>
        </w:rPr>
        <w:t xml:space="preserve"> for juvenile subyearling </w:t>
      </w:r>
      <w:r w:rsidR="000627E2">
        <w:rPr>
          <w:rFonts w:ascii="Times New Roman" w:eastAsia="Times New Roman" w:hAnsi="Times New Roman" w:cs="Times New Roman"/>
          <w:color w:val="202124"/>
          <w:sz w:val="24"/>
          <w:szCs w:val="24"/>
          <w:highlight w:val="white"/>
        </w:rPr>
        <w:t xml:space="preserve">Chinook </w:t>
      </w:r>
      <w:proofErr w:type="gramStart"/>
      <w:r w:rsidR="000627E2">
        <w:rPr>
          <w:rFonts w:ascii="Times New Roman" w:eastAsia="Times New Roman" w:hAnsi="Times New Roman" w:cs="Times New Roman"/>
          <w:color w:val="202124"/>
          <w:sz w:val="24"/>
          <w:szCs w:val="24"/>
          <w:highlight w:val="white"/>
        </w:rPr>
        <w:t>Salmon</w:t>
      </w:r>
      <w:proofErr w:type="gramEnd"/>
      <w:r>
        <w:rPr>
          <w:rFonts w:ascii="Times New Roman" w:eastAsia="Times New Roman" w:hAnsi="Times New Roman" w:cs="Times New Roman"/>
          <w:color w:val="202124"/>
          <w:sz w:val="24"/>
          <w:szCs w:val="24"/>
          <w:highlight w:val="white"/>
        </w:rPr>
        <w:t xml:space="preserve">. Red points represent locations and size of the </w:t>
      </w:r>
      <w:r w:rsidR="00644B30">
        <w:rPr>
          <w:rFonts w:ascii="Times New Roman" w:eastAsia="Times New Roman" w:hAnsi="Times New Roman" w:cs="Times New Roman"/>
          <w:color w:val="202124"/>
          <w:sz w:val="24"/>
          <w:szCs w:val="24"/>
          <w:highlight w:val="white"/>
        </w:rPr>
        <w:t xml:space="preserve">log of the </w:t>
      </w:r>
      <w:r>
        <w:rPr>
          <w:rFonts w:ascii="Times New Roman" w:eastAsia="Times New Roman" w:hAnsi="Times New Roman" w:cs="Times New Roman"/>
          <w:color w:val="202124"/>
          <w:sz w:val="24"/>
          <w:szCs w:val="24"/>
          <w:highlight w:val="white"/>
        </w:rPr>
        <w:t>observed catches and “+” locations where fish were not captured.</w:t>
      </w:r>
    </w:p>
    <w:p w:rsidR="00A15B5A" w:rsidRDefault="00BC34FD">
      <w:pPr>
        <w:rPr>
          <w:rFonts w:ascii="Times New Roman" w:eastAsia="Times New Roman" w:hAnsi="Times New Roman" w:cs="Times New Roman"/>
          <w:color w:val="202124"/>
          <w:sz w:val="24"/>
          <w:szCs w:val="24"/>
          <w:highlight w:val="white"/>
        </w:rPr>
      </w:pPr>
      <w:del w:id="35" w:author="Elizabeth.Daly" w:date="2023-12-18T10:31:00Z">
        <w:r w:rsidDel="0074604E">
          <w:rPr>
            <w:rFonts w:ascii="Times New Roman" w:eastAsia="Times New Roman" w:hAnsi="Times New Roman" w:cs="Times New Roman"/>
            <w:noProof/>
            <w:color w:val="202124"/>
            <w:sz w:val="24"/>
            <w:szCs w:val="24"/>
          </w:rPr>
          <w:drawing>
            <wp:inline distT="0" distB="0" distL="0" distR="0">
              <wp:extent cx="5486411" cy="64008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pplemental_Subyearling_Chinook.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11" cy="6400813"/>
                      </a:xfrm>
                      <a:prstGeom prst="rect">
                        <a:avLst/>
                      </a:prstGeom>
                    </pic:spPr>
                  </pic:pic>
                </a:graphicData>
              </a:graphic>
            </wp:inline>
          </w:drawing>
        </w:r>
      </w:del>
    </w:p>
    <w:p w:rsidR="00A15B5A" w:rsidRDefault="00BC34FD">
      <w:r>
        <w:rPr>
          <w:noProof/>
        </w:rPr>
        <w:lastRenderedPageBreak/>
        <w:drawing>
          <wp:inline distT="0" distB="0" distL="0" distR="0">
            <wp:extent cx="5486411" cy="64008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pplemental_Subyearling_Chinook.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11" cy="6400813"/>
                    </a:xfrm>
                    <a:prstGeom prst="rect">
                      <a:avLst/>
                    </a:prstGeom>
                  </pic:spPr>
                </pic:pic>
              </a:graphicData>
            </a:graphic>
          </wp:inline>
        </w:drawing>
      </w:r>
      <w:r w:rsidR="00101C88">
        <w:br w:type="page"/>
      </w:r>
    </w:p>
    <w:p w:rsidR="00A15B5A" w:rsidRDefault="00101C88">
      <w:pPr>
        <w:pStyle w:val="Heading1"/>
        <w:rPr>
          <w:rFonts w:ascii="Times New Roman" w:eastAsia="Times New Roman" w:hAnsi="Times New Roman" w:cs="Times New Roman"/>
          <w:noProof/>
          <w:color w:val="202124"/>
          <w:sz w:val="24"/>
          <w:szCs w:val="24"/>
        </w:rPr>
      </w:pPr>
      <w:bookmarkStart w:id="36" w:name="_heading=h.8ej933odmeb3" w:colFirst="0" w:colLast="0"/>
      <w:bookmarkEnd w:id="36"/>
      <w:r>
        <w:lastRenderedPageBreak/>
        <w:t xml:space="preserve">Supplemental Figure 4. </w:t>
      </w:r>
      <w:r>
        <w:rPr>
          <w:rFonts w:ascii="Times New Roman" w:eastAsia="Times New Roman" w:hAnsi="Times New Roman" w:cs="Times New Roman"/>
          <w:color w:val="202124"/>
          <w:sz w:val="24"/>
          <w:szCs w:val="24"/>
          <w:highlight w:val="white"/>
        </w:rPr>
        <w:t>Estimated densities from 1998 to 202</w:t>
      </w:r>
      <w:ins w:id="37" w:author="Elizabeth.Daly" w:date="2023-12-18T10:31:00Z">
        <w:r w:rsidR="0074604E">
          <w:rPr>
            <w:rFonts w:ascii="Times New Roman" w:eastAsia="Times New Roman" w:hAnsi="Times New Roman" w:cs="Times New Roman"/>
            <w:color w:val="202124"/>
            <w:sz w:val="24"/>
            <w:szCs w:val="24"/>
            <w:highlight w:val="white"/>
          </w:rPr>
          <w:t>3</w:t>
        </w:r>
      </w:ins>
      <w:del w:id="38" w:author="Elizabeth.Daly" w:date="2023-12-18T10:31:00Z">
        <w:r w:rsidDel="0074604E">
          <w:rPr>
            <w:rFonts w:ascii="Times New Roman" w:eastAsia="Times New Roman" w:hAnsi="Times New Roman" w:cs="Times New Roman"/>
            <w:color w:val="202124"/>
            <w:sz w:val="24"/>
            <w:szCs w:val="24"/>
            <w:highlight w:val="white"/>
          </w:rPr>
          <w:delText>2</w:delText>
        </w:r>
      </w:del>
      <w:r>
        <w:rPr>
          <w:rFonts w:ascii="Times New Roman" w:eastAsia="Times New Roman" w:hAnsi="Times New Roman" w:cs="Times New Roman"/>
          <w:color w:val="202124"/>
          <w:sz w:val="24"/>
          <w:szCs w:val="24"/>
          <w:highlight w:val="white"/>
        </w:rPr>
        <w:t xml:space="preserve"> for juvenile yearling </w:t>
      </w:r>
      <w:r w:rsidR="000627E2">
        <w:rPr>
          <w:rFonts w:ascii="Times New Roman" w:eastAsia="Times New Roman" w:hAnsi="Times New Roman" w:cs="Times New Roman"/>
          <w:color w:val="202124"/>
          <w:sz w:val="24"/>
          <w:szCs w:val="24"/>
          <w:highlight w:val="white"/>
        </w:rPr>
        <w:t xml:space="preserve">Chinook </w:t>
      </w:r>
      <w:proofErr w:type="gramStart"/>
      <w:r w:rsidR="000627E2">
        <w:rPr>
          <w:rFonts w:ascii="Times New Roman" w:eastAsia="Times New Roman" w:hAnsi="Times New Roman" w:cs="Times New Roman"/>
          <w:color w:val="202124"/>
          <w:sz w:val="24"/>
          <w:szCs w:val="24"/>
          <w:highlight w:val="white"/>
        </w:rPr>
        <w:t>Salmon</w:t>
      </w:r>
      <w:proofErr w:type="gramEnd"/>
      <w:r>
        <w:rPr>
          <w:rFonts w:ascii="Times New Roman" w:eastAsia="Times New Roman" w:hAnsi="Times New Roman" w:cs="Times New Roman"/>
          <w:color w:val="202124"/>
          <w:sz w:val="24"/>
          <w:szCs w:val="24"/>
          <w:highlight w:val="white"/>
        </w:rPr>
        <w:t xml:space="preserve">. Red points represent locations </w:t>
      </w:r>
      <w:r w:rsidR="00644B30">
        <w:rPr>
          <w:rFonts w:ascii="Times New Roman" w:eastAsia="Times New Roman" w:hAnsi="Times New Roman" w:cs="Times New Roman"/>
          <w:color w:val="202124"/>
          <w:sz w:val="24"/>
          <w:szCs w:val="24"/>
          <w:highlight w:val="white"/>
        </w:rPr>
        <w:t xml:space="preserve">and size of the log </w:t>
      </w:r>
      <w:r>
        <w:rPr>
          <w:rFonts w:ascii="Times New Roman" w:eastAsia="Times New Roman" w:hAnsi="Times New Roman" w:cs="Times New Roman"/>
          <w:color w:val="202124"/>
          <w:sz w:val="24"/>
          <w:szCs w:val="24"/>
          <w:highlight w:val="white"/>
        </w:rPr>
        <w:t>of the observed catches and “+” locations where fish were not captured.</w:t>
      </w:r>
      <w:r w:rsidR="0027628E" w:rsidRPr="0027628E">
        <w:rPr>
          <w:rFonts w:ascii="Times New Roman" w:eastAsia="Times New Roman" w:hAnsi="Times New Roman" w:cs="Times New Roman"/>
          <w:noProof/>
          <w:color w:val="202124"/>
          <w:sz w:val="24"/>
          <w:szCs w:val="24"/>
        </w:rPr>
        <w:t xml:space="preserve"> </w:t>
      </w:r>
      <w:del w:id="39" w:author="Elizabeth.Daly" w:date="2023-12-18T10:31:00Z">
        <w:r w:rsidDel="0074604E">
          <w:rPr>
            <w:rFonts w:ascii="Times New Roman" w:eastAsia="Times New Roman" w:hAnsi="Times New Roman" w:cs="Times New Roman"/>
            <w:noProof/>
            <w:color w:val="202124"/>
            <w:sz w:val="24"/>
            <w:szCs w:val="24"/>
            <w:highlight w:val="white"/>
          </w:rPr>
          <w:drawing>
            <wp:inline distT="114300" distB="114300" distL="114300" distR="114300">
              <wp:extent cx="5943600" cy="6934200"/>
              <wp:effectExtent l="0" t="0" r="0" b="0"/>
              <wp:docPr id="2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5943600" cy="6934200"/>
                      </a:xfrm>
                      <a:prstGeom prst="rect">
                        <a:avLst/>
                      </a:prstGeom>
                      <a:ln/>
                    </pic:spPr>
                  </pic:pic>
                </a:graphicData>
              </a:graphic>
            </wp:inline>
          </w:drawing>
        </w:r>
      </w:del>
    </w:p>
    <w:p w:rsidR="00BC34FD" w:rsidRPr="00BC34FD" w:rsidRDefault="00BC34FD" w:rsidP="00BC34FD">
      <w:r>
        <w:rPr>
          <w:noProof/>
        </w:rPr>
        <w:lastRenderedPageBreak/>
        <w:drawing>
          <wp:inline distT="0" distB="0" distL="0" distR="0">
            <wp:extent cx="5486411" cy="64008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pplemental_Yearling_Chinook.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11" cy="6400813"/>
                    </a:xfrm>
                    <a:prstGeom prst="rect">
                      <a:avLst/>
                    </a:prstGeom>
                  </pic:spPr>
                </pic:pic>
              </a:graphicData>
            </a:graphic>
          </wp:inline>
        </w:drawing>
      </w:r>
    </w:p>
    <w:p w:rsidR="00A15B5A" w:rsidRDefault="00101C88">
      <w:pPr>
        <w:pStyle w:val="Heading1"/>
        <w:rPr>
          <w:rFonts w:ascii="Times New Roman" w:eastAsia="Times New Roman" w:hAnsi="Times New Roman" w:cs="Times New Roman"/>
          <w:color w:val="202124"/>
          <w:sz w:val="24"/>
          <w:szCs w:val="24"/>
          <w:highlight w:val="white"/>
        </w:rPr>
      </w:pPr>
      <w:bookmarkStart w:id="40" w:name="_heading=h.tm6qs1el6juz" w:colFirst="0" w:colLast="0"/>
      <w:bookmarkEnd w:id="40"/>
      <w:r>
        <w:lastRenderedPageBreak/>
        <w:t xml:space="preserve">Supplemental Figure 5. </w:t>
      </w:r>
      <w:r>
        <w:rPr>
          <w:rFonts w:ascii="Times New Roman" w:eastAsia="Times New Roman" w:hAnsi="Times New Roman" w:cs="Times New Roman"/>
          <w:color w:val="202124"/>
          <w:sz w:val="24"/>
          <w:szCs w:val="24"/>
          <w:highlight w:val="white"/>
        </w:rPr>
        <w:t>Estimated densities from 1998 to 2</w:t>
      </w:r>
      <w:r w:rsidR="004A75F1">
        <w:rPr>
          <w:rFonts w:ascii="Times New Roman" w:eastAsia="Times New Roman" w:hAnsi="Times New Roman" w:cs="Times New Roman"/>
          <w:color w:val="202124"/>
          <w:sz w:val="24"/>
          <w:szCs w:val="24"/>
          <w:highlight w:val="white"/>
        </w:rPr>
        <w:t>02</w:t>
      </w:r>
      <w:ins w:id="41" w:author="Elizabeth.Daly" w:date="2023-12-18T10:31:00Z">
        <w:r w:rsidR="0074604E">
          <w:rPr>
            <w:rFonts w:ascii="Times New Roman" w:eastAsia="Times New Roman" w:hAnsi="Times New Roman" w:cs="Times New Roman"/>
            <w:color w:val="202124"/>
            <w:sz w:val="24"/>
            <w:szCs w:val="24"/>
            <w:highlight w:val="white"/>
          </w:rPr>
          <w:t>3</w:t>
        </w:r>
      </w:ins>
      <w:del w:id="42" w:author="Elizabeth.Daly" w:date="2023-12-18T10:31:00Z">
        <w:r w:rsidR="004A75F1" w:rsidDel="0074604E">
          <w:rPr>
            <w:rFonts w:ascii="Times New Roman" w:eastAsia="Times New Roman" w:hAnsi="Times New Roman" w:cs="Times New Roman"/>
            <w:color w:val="202124"/>
            <w:sz w:val="24"/>
            <w:szCs w:val="24"/>
            <w:highlight w:val="white"/>
          </w:rPr>
          <w:delText>2</w:delText>
        </w:r>
      </w:del>
      <w:r w:rsidR="004A75F1">
        <w:rPr>
          <w:rFonts w:ascii="Times New Roman" w:eastAsia="Times New Roman" w:hAnsi="Times New Roman" w:cs="Times New Roman"/>
          <w:color w:val="202124"/>
          <w:sz w:val="24"/>
          <w:szCs w:val="24"/>
          <w:highlight w:val="white"/>
        </w:rPr>
        <w:t xml:space="preserve"> for juvenile yearling </w:t>
      </w:r>
      <w:r w:rsidR="000627E2">
        <w:rPr>
          <w:rFonts w:ascii="Times New Roman" w:eastAsia="Times New Roman" w:hAnsi="Times New Roman" w:cs="Times New Roman"/>
          <w:color w:val="202124"/>
          <w:sz w:val="24"/>
          <w:szCs w:val="24"/>
          <w:highlight w:val="white"/>
        </w:rPr>
        <w:t>Coho Salmon</w:t>
      </w:r>
      <w:r>
        <w:rPr>
          <w:rFonts w:ascii="Times New Roman" w:eastAsia="Times New Roman" w:hAnsi="Times New Roman" w:cs="Times New Roman"/>
          <w:color w:val="202124"/>
          <w:sz w:val="24"/>
          <w:szCs w:val="24"/>
          <w:highlight w:val="white"/>
        </w:rPr>
        <w:t xml:space="preserve">. Red points represent locations </w:t>
      </w:r>
      <w:r w:rsidR="00644B30">
        <w:rPr>
          <w:rFonts w:ascii="Times New Roman" w:eastAsia="Times New Roman" w:hAnsi="Times New Roman" w:cs="Times New Roman"/>
          <w:color w:val="202124"/>
          <w:sz w:val="24"/>
          <w:szCs w:val="24"/>
          <w:highlight w:val="white"/>
        </w:rPr>
        <w:t xml:space="preserve">and size of the log of the </w:t>
      </w:r>
      <w:r>
        <w:rPr>
          <w:rFonts w:ascii="Times New Roman" w:eastAsia="Times New Roman" w:hAnsi="Times New Roman" w:cs="Times New Roman"/>
          <w:color w:val="202124"/>
          <w:sz w:val="24"/>
          <w:szCs w:val="24"/>
          <w:highlight w:val="white"/>
        </w:rPr>
        <w:t>observed catches and “+” locations where fish were not captured.</w:t>
      </w:r>
    </w:p>
    <w:p w:rsidR="00A15B5A" w:rsidRDefault="0027628E">
      <w:pPr>
        <w:ind w:firstLine="72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noProof/>
          <w:color w:val="202124"/>
          <w:sz w:val="24"/>
          <w:szCs w:val="24"/>
        </w:rPr>
        <mc:AlternateContent>
          <mc:Choice Requires="wps">
            <w:drawing>
              <wp:anchor distT="0" distB="0" distL="114300" distR="114300" simplePos="0" relativeHeight="251668480" behindDoc="0" locked="0" layoutInCell="1" allowOverlap="1" wp14:anchorId="5E6979DF" wp14:editId="4AA05F5D">
                <wp:simplePos x="0" y="0"/>
                <wp:positionH relativeFrom="column">
                  <wp:posOffset>5180414</wp:posOffset>
                </wp:positionH>
                <wp:positionV relativeFrom="paragraph">
                  <wp:posOffset>2020296</wp:posOffset>
                </wp:positionV>
                <wp:extent cx="105103" cy="96065"/>
                <wp:effectExtent l="0" t="0" r="9525" b="0"/>
                <wp:wrapNone/>
                <wp:docPr id="53" name="Rectangle 53"/>
                <wp:cNvGraphicFramePr/>
                <a:graphic xmlns:a="http://schemas.openxmlformats.org/drawingml/2006/main">
                  <a:graphicData uri="http://schemas.microsoft.com/office/word/2010/wordprocessingShape">
                    <wps:wsp>
                      <wps:cNvSpPr/>
                      <wps:spPr>
                        <a:xfrm>
                          <a:off x="0" y="0"/>
                          <a:ext cx="105103" cy="960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2EA436" id="Rectangle 53" o:spid="_x0000_s1026" style="position:absolute;margin-left:407.9pt;margin-top:159.1pt;width:8.3pt;height:7.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" fillcolor="white [3212]" stroked="f" strokeweight="1pt"/>
            </w:pict>
          </mc:Fallback>
        </mc:AlternateContent>
      </w:r>
      <w:del w:id="43" w:author="Elizabeth.Daly" w:date="2023-12-18T10:31:00Z">
        <w:r w:rsidR="00101C88" w:rsidDel="0074604E">
          <w:rPr>
            <w:rFonts w:ascii="Times New Roman" w:eastAsia="Times New Roman" w:hAnsi="Times New Roman" w:cs="Times New Roman"/>
            <w:noProof/>
            <w:color w:val="202124"/>
            <w:sz w:val="24"/>
            <w:szCs w:val="24"/>
            <w:highlight w:val="white"/>
          </w:rPr>
          <w:drawing>
            <wp:inline distT="114300" distB="114300" distL="114300" distR="114300" wp14:editId="48F53636">
              <wp:extent cx="5943600" cy="6934200"/>
              <wp:effectExtent l="0" t="0" r="0" b="0"/>
              <wp:docPr id="2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5943600" cy="6934200"/>
                      </a:xfrm>
                      <a:prstGeom prst="rect">
                        <a:avLst/>
                      </a:prstGeom>
                      <a:ln/>
                    </pic:spPr>
                  </pic:pic>
                </a:graphicData>
              </a:graphic>
            </wp:inline>
          </w:drawing>
        </w:r>
      </w:del>
    </w:p>
    <w:p w:rsidR="00BC34FD" w:rsidRDefault="00BC34FD">
      <w:pPr>
        <w:ind w:firstLine="72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noProof/>
          <w:color w:val="202124"/>
          <w:sz w:val="24"/>
          <w:szCs w:val="24"/>
        </w:rPr>
        <w:lastRenderedPageBreak/>
        <w:drawing>
          <wp:inline distT="0" distB="0" distL="0" distR="0">
            <wp:extent cx="5486411" cy="64008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pplemental_Yearling_Coh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11" cy="6400813"/>
                    </a:xfrm>
                    <a:prstGeom prst="rect">
                      <a:avLst/>
                    </a:prstGeom>
                  </pic:spPr>
                </pic:pic>
              </a:graphicData>
            </a:graphic>
          </wp:inline>
        </w:drawing>
      </w:r>
    </w:p>
    <w:p w:rsidR="00A15B5A" w:rsidRDefault="00101C88">
      <w:pPr>
        <w:pStyle w:val="Heading1"/>
        <w:rPr>
          <w:rFonts w:ascii="Times New Roman" w:eastAsia="Times New Roman" w:hAnsi="Times New Roman" w:cs="Times New Roman"/>
          <w:color w:val="202124"/>
          <w:sz w:val="24"/>
          <w:szCs w:val="24"/>
          <w:highlight w:val="white"/>
        </w:rPr>
      </w:pPr>
      <w:bookmarkStart w:id="44" w:name="_heading=h.yg79wi82mss3" w:colFirst="0" w:colLast="0"/>
      <w:bookmarkEnd w:id="44"/>
      <w:r>
        <w:lastRenderedPageBreak/>
        <w:t xml:space="preserve">Supplemental Figure 6. </w:t>
      </w:r>
      <w:r>
        <w:rPr>
          <w:rFonts w:ascii="Times New Roman" w:eastAsia="Times New Roman" w:hAnsi="Times New Roman" w:cs="Times New Roman"/>
          <w:color w:val="202124"/>
          <w:sz w:val="24"/>
          <w:szCs w:val="24"/>
          <w:highlight w:val="white"/>
        </w:rPr>
        <w:t>Estimated densities from 1998 to 202</w:t>
      </w:r>
      <w:ins w:id="45" w:author="Elizabeth.Daly" w:date="2023-12-18T10:31:00Z">
        <w:r w:rsidR="0074604E">
          <w:rPr>
            <w:rFonts w:ascii="Times New Roman" w:eastAsia="Times New Roman" w:hAnsi="Times New Roman" w:cs="Times New Roman"/>
            <w:color w:val="202124"/>
            <w:sz w:val="24"/>
            <w:szCs w:val="24"/>
            <w:highlight w:val="white"/>
          </w:rPr>
          <w:t>3</w:t>
        </w:r>
      </w:ins>
      <w:del w:id="46" w:author="Elizabeth.Daly" w:date="2023-12-18T10:31:00Z">
        <w:r w:rsidDel="0074604E">
          <w:rPr>
            <w:rFonts w:ascii="Times New Roman" w:eastAsia="Times New Roman" w:hAnsi="Times New Roman" w:cs="Times New Roman"/>
            <w:color w:val="202124"/>
            <w:sz w:val="24"/>
            <w:szCs w:val="24"/>
            <w:highlight w:val="white"/>
          </w:rPr>
          <w:delText>2</w:delText>
        </w:r>
      </w:del>
      <w:r>
        <w:rPr>
          <w:rFonts w:ascii="Times New Roman" w:eastAsia="Times New Roman" w:hAnsi="Times New Roman" w:cs="Times New Roman"/>
          <w:color w:val="202124"/>
          <w:sz w:val="24"/>
          <w:szCs w:val="24"/>
          <w:highlight w:val="white"/>
        </w:rPr>
        <w:t xml:space="preserve"> for juvenile </w:t>
      </w:r>
      <w:r w:rsidR="000627E2">
        <w:rPr>
          <w:rFonts w:ascii="Times New Roman" w:eastAsia="Times New Roman" w:hAnsi="Times New Roman" w:cs="Times New Roman"/>
          <w:color w:val="202124"/>
          <w:sz w:val="24"/>
          <w:szCs w:val="24"/>
          <w:highlight w:val="white"/>
        </w:rPr>
        <w:t>Sablefish</w:t>
      </w:r>
      <w:r>
        <w:rPr>
          <w:rFonts w:ascii="Times New Roman" w:eastAsia="Times New Roman" w:hAnsi="Times New Roman" w:cs="Times New Roman"/>
          <w:color w:val="202124"/>
          <w:sz w:val="24"/>
          <w:szCs w:val="24"/>
          <w:highlight w:val="white"/>
        </w:rPr>
        <w:t xml:space="preserve">. Red points represent locations </w:t>
      </w:r>
      <w:r w:rsidR="000627E2">
        <w:rPr>
          <w:rFonts w:ascii="Times New Roman" w:eastAsia="Times New Roman" w:hAnsi="Times New Roman" w:cs="Times New Roman"/>
          <w:color w:val="202124"/>
          <w:sz w:val="24"/>
          <w:szCs w:val="24"/>
          <w:highlight w:val="white"/>
        </w:rPr>
        <w:t xml:space="preserve">and size of the log </w:t>
      </w:r>
      <w:r>
        <w:rPr>
          <w:rFonts w:ascii="Times New Roman" w:eastAsia="Times New Roman" w:hAnsi="Times New Roman" w:cs="Times New Roman"/>
          <w:color w:val="202124"/>
          <w:sz w:val="24"/>
          <w:szCs w:val="24"/>
          <w:highlight w:val="white"/>
        </w:rPr>
        <w:t>of the observed catches and “+” locations where fish were not captured.</w:t>
      </w:r>
    </w:p>
    <w:p w:rsidR="00A15B5A" w:rsidRDefault="00101C88">
      <w:pPr>
        <w:rPr>
          <w:rFonts w:ascii="Times New Roman" w:eastAsia="Times New Roman" w:hAnsi="Times New Roman" w:cs="Times New Roman"/>
          <w:color w:val="202124"/>
          <w:sz w:val="24"/>
          <w:szCs w:val="24"/>
          <w:highlight w:val="white"/>
        </w:rPr>
      </w:pPr>
      <w:del w:id="47" w:author="Elizabeth.Daly" w:date="2023-12-18T10:32:00Z">
        <w:r w:rsidDel="0074604E">
          <w:rPr>
            <w:rFonts w:ascii="Times New Roman" w:eastAsia="Times New Roman" w:hAnsi="Times New Roman" w:cs="Times New Roman"/>
            <w:noProof/>
            <w:color w:val="202124"/>
            <w:sz w:val="24"/>
            <w:szCs w:val="24"/>
            <w:highlight w:val="white"/>
          </w:rPr>
          <w:drawing>
            <wp:inline distT="114300" distB="114300" distL="114300" distR="114300" wp14:editId="55E9FB82">
              <wp:extent cx="5943600" cy="6934200"/>
              <wp:effectExtent l="0" t="0" r="0" b="0"/>
              <wp:docPr id="2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5943600" cy="6934200"/>
                      </a:xfrm>
                      <a:prstGeom prst="rect">
                        <a:avLst/>
                      </a:prstGeom>
                      <a:ln/>
                    </pic:spPr>
                  </pic:pic>
                </a:graphicData>
              </a:graphic>
            </wp:inline>
          </w:drawing>
        </w:r>
      </w:del>
    </w:p>
    <w:p w:rsidR="00F306BF" w:rsidRDefault="00BC34FD">
      <w:r>
        <w:rPr>
          <w:noProof/>
        </w:rPr>
        <w:lastRenderedPageBreak/>
        <w:drawing>
          <wp:inline distT="0" distB="0" distL="0" distR="0">
            <wp:extent cx="5486411" cy="64008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pplemental_Sablefish.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11" cy="6400813"/>
                    </a:xfrm>
                    <a:prstGeom prst="rect">
                      <a:avLst/>
                    </a:prstGeom>
                  </pic:spPr>
                </pic:pic>
              </a:graphicData>
            </a:graphic>
          </wp:inline>
        </w:drawing>
      </w:r>
    </w:p>
    <w:sectPr w:rsidR="00F306BF" w:rsidSect="007139F6">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28E3" w:rsidRDefault="006C28E3">
      <w:pPr>
        <w:spacing w:after="0" w:line="240" w:lineRule="auto"/>
      </w:pPr>
      <w:r>
        <w:separator/>
      </w:r>
    </w:p>
  </w:endnote>
  <w:endnote w:type="continuationSeparator" w:id="0">
    <w:p w:rsidR="006C28E3" w:rsidRDefault="006C28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ungsuh">
    <w:altName w:val="Malgun Gothic"/>
    <w:charset w:val="81"/>
    <w:family w:val="roman"/>
    <w:pitch w:val="variable"/>
    <w:sig w:usb0="B00002AF" w:usb1="69D77CFB" w:usb2="00000030" w:usb3="00000000" w:csb0="0008009F" w:csb1="00000000"/>
  </w:font>
  <w:font w:name="Roboto">
    <w:altName w:val="Times New Roman"/>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5AC8" w:rsidRDefault="00625A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5AC8" w:rsidRDefault="00625AC8">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7B0170">
      <w:rPr>
        <w:noProof/>
        <w:color w:val="000000"/>
      </w:rPr>
      <w:t>12</w:t>
    </w:r>
    <w:r>
      <w:rPr>
        <w:color w:val="000000"/>
      </w:rPr>
      <w:fldChar w:fldCharType="end"/>
    </w:r>
  </w:p>
  <w:p w:rsidR="00625AC8" w:rsidRDefault="00625AC8">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5AC8" w:rsidRDefault="00625A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28E3" w:rsidRDefault="006C28E3">
      <w:pPr>
        <w:spacing w:after="0" w:line="240" w:lineRule="auto"/>
      </w:pPr>
      <w:r>
        <w:separator/>
      </w:r>
    </w:p>
  </w:footnote>
  <w:footnote w:type="continuationSeparator" w:id="0">
    <w:p w:rsidR="006C28E3" w:rsidRDefault="006C28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5AC8" w:rsidRDefault="00625A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815201"/>
      <w:docPartObj>
        <w:docPartGallery w:val="Watermarks"/>
        <w:docPartUnique/>
      </w:docPartObj>
    </w:sdtPr>
    <w:sdtEndPr/>
    <w:sdtContent>
      <w:p w:rsidR="00625AC8" w:rsidRDefault="006C28E3">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5AC8" w:rsidRDefault="00625A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FF486B"/>
    <w:multiLevelType w:val="multilevel"/>
    <w:tmpl w:val="052E0E58"/>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izabeth.Daly">
    <w15:presenceInfo w15:providerId="None" w15:userId="Elizabeth.Dal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Trans Amer Fish Soc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wp0902f4ps0pievt9jpevac5p9esse05tdz&quot;&gt;litcited_X9&lt;record-ids&gt;&lt;item&gt;24&lt;/item&gt;&lt;item&gt;61&lt;/item&gt;&lt;item&gt;125&lt;/item&gt;&lt;item&gt;126&lt;/item&gt;&lt;item&gt;137&lt;/item&gt;&lt;item&gt;139&lt;/item&gt;&lt;item&gt;165&lt;/item&gt;&lt;item&gt;171&lt;/item&gt;&lt;item&gt;185&lt;/item&gt;&lt;item&gt;186&lt;/item&gt;&lt;item&gt;254&lt;/item&gt;&lt;item&gt;370&lt;/item&gt;&lt;item&gt;381&lt;/item&gt;&lt;item&gt;551&lt;/item&gt;&lt;item&gt;572&lt;/item&gt;&lt;item&gt;573&lt;/item&gt;&lt;item&gt;578&lt;/item&gt;&lt;item&gt;656&lt;/item&gt;&lt;item&gt;743&lt;/item&gt;&lt;item&gt;744&lt;/item&gt;&lt;item&gt;769&lt;/item&gt;&lt;item&gt;780&lt;/item&gt;&lt;item&gt;781&lt;/item&gt;&lt;item&gt;789&lt;/item&gt;&lt;item&gt;797&lt;/item&gt;&lt;item&gt;809&lt;/item&gt;&lt;item&gt;811&lt;/item&gt;&lt;item&gt;812&lt;/item&gt;&lt;item&gt;813&lt;/item&gt;&lt;item&gt;814&lt;/item&gt;&lt;item&gt;815&lt;/item&gt;&lt;item&gt;816&lt;/item&gt;&lt;item&gt;820&lt;/item&gt;&lt;item&gt;822&lt;/item&gt;&lt;item&gt;823&lt;/item&gt;&lt;item&gt;824&lt;/item&gt;&lt;item&gt;825&lt;/item&gt;&lt;item&gt;826&lt;/item&gt;&lt;item&gt;831&lt;/item&gt;&lt;item&gt;834&lt;/item&gt;&lt;item&gt;835&lt;/item&gt;&lt;item&gt;836&lt;/item&gt;&lt;item&gt;837&lt;/item&gt;&lt;item&gt;838&lt;/item&gt;&lt;item&gt;839&lt;/item&gt;&lt;item&gt;841&lt;/item&gt;&lt;item&gt;847&lt;/item&gt;&lt;item&gt;848&lt;/item&gt;&lt;item&gt;849&lt;/item&gt;&lt;item&gt;850&lt;/item&gt;&lt;item&gt;851&lt;/item&gt;&lt;item&gt;852&lt;/item&gt;&lt;item&gt;853&lt;/item&gt;&lt;item&gt;854&lt;/item&gt;&lt;item&gt;855&lt;/item&gt;&lt;item&gt;856&lt;/item&gt;&lt;item&gt;859&lt;/item&gt;&lt;item&gt;860&lt;/item&gt;&lt;item&gt;861&lt;/item&gt;&lt;item&gt;862&lt;/item&gt;&lt;item&gt;863&lt;/item&gt;&lt;item&gt;865&lt;/item&gt;&lt;item&gt;866&lt;/item&gt;&lt;item&gt;867&lt;/item&gt;&lt;item&gt;868&lt;/item&gt;&lt;item&gt;869&lt;/item&gt;&lt;item&gt;870&lt;/item&gt;&lt;item&gt;871&lt;/item&gt;&lt;item&gt;872&lt;/item&gt;&lt;item&gt;873&lt;/item&gt;&lt;item&gt;874&lt;/item&gt;&lt;item&gt;875&lt;/item&gt;&lt;item&gt;876&lt;/item&gt;&lt;item&gt;877&lt;/item&gt;&lt;item&gt;878&lt;/item&gt;&lt;item&gt;879&lt;/item&gt;&lt;item&gt;882&lt;/item&gt;&lt;item&gt;883&lt;/item&gt;&lt;item&gt;884&lt;/item&gt;&lt;item&gt;885&lt;/item&gt;&lt;item&gt;886&lt;/item&gt;&lt;item&gt;887&lt;/item&gt;&lt;item&gt;888&lt;/item&gt;&lt;item&gt;889&lt;/item&gt;&lt;item&gt;890&lt;/item&gt;&lt;item&gt;891&lt;/item&gt;&lt;item&gt;892&lt;/item&gt;&lt;item&gt;893&lt;/item&gt;&lt;item&gt;894&lt;/item&gt;&lt;item&gt;895&lt;/item&gt;&lt;item&gt;896&lt;/item&gt;&lt;item&gt;897&lt;/item&gt;&lt;item&gt;898&lt;/item&gt;&lt;item&gt;899&lt;/item&gt;&lt;item&gt;900&lt;/item&gt;&lt;/record-ids&gt;&lt;/item&gt;&lt;/Libraries&gt;"/>
  </w:docVars>
  <w:rsids>
    <w:rsidRoot w:val="00A15B5A"/>
    <w:rsid w:val="00023231"/>
    <w:rsid w:val="000627E2"/>
    <w:rsid w:val="0008382A"/>
    <w:rsid w:val="000B63F0"/>
    <w:rsid w:val="000C51AF"/>
    <w:rsid w:val="00101C88"/>
    <w:rsid w:val="00104BFB"/>
    <w:rsid w:val="001074AB"/>
    <w:rsid w:val="00183EC6"/>
    <w:rsid w:val="001A5C88"/>
    <w:rsid w:val="0020318F"/>
    <w:rsid w:val="0020610E"/>
    <w:rsid w:val="00212CD0"/>
    <w:rsid w:val="00213218"/>
    <w:rsid w:val="00216143"/>
    <w:rsid w:val="00226D1B"/>
    <w:rsid w:val="00252BAF"/>
    <w:rsid w:val="00272353"/>
    <w:rsid w:val="0027628E"/>
    <w:rsid w:val="002940D4"/>
    <w:rsid w:val="00297006"/>
    <w:rsid w:val="00301D09"/>
    <w:rsid w:val="003564AC"/>
    <w:rsid w:val="003579B1"/>
    <w:rsid w:val="00362165"/>
    <w:rsid w:val="00362F77"/>
    <w:rsid w:val="0036771F"/>
    <w:rsid w:val="00371FC8"/>
    <w:rsid w:val="00376DF8"/>
    <w:rsid w:val="00386AC4"/>
    <w:rsid w:val="003A30A8"/>
    <w:rsid w:val="00417D39"/>
    <w:rsid w:val="00430B42"/>
    <w:rsid w:val="0043610A"/>
    <w:rsid w:val="0049158F"/>
    <w:rsid w:val="00494290"/>
    <w:rsid w:val="004A75F1"/>
    <w:rsid w:val="004E5661"/>
    <w:rsid w:val="004E63FE"/>
    <w:rsid w:val="004F45BA"/>
    <w:rsid w:val="004F764C"/>
    <w:rsid w:val="00500654"/>
    <w:rsid w:val="00566EA5"/>
    <w:rsid w:val="0057600E"/>
    <w:rsid w:val="005769C1"/>
    <w:rsid w:val="00584D46"/>
    <w:rsid w:val="00590BB0"/>
    <w:rsid w:val="005A336B"/>
    <w:rsid w:val="005B3322"/>
    <w:rsid w:val="005B3B00"/>
    <w:rsid w:val="005D54EC"/>
    <w:rsid w:val="0060403C"/>
    <w:rsid w:val="00607A3D"/>
    <w:rsid w:val="0061087A"/>
    <w:rsid w:val="0061124A"/>
    <w:rsid w:val="00625AC8"/>
    <w:rsid w:val="00644B30"/>
    <w:rsid w:val="00657906"/>
    <w:rsid w:val="00661864"/>
    <w:rsid w:val="00663E8B"/>
    <w:rsid w:val="00680082"/>
    <w:rsid w:val="00685BF6"/>
    <w:rsid w:val="006B0A13"/>
    <w:rsid w:val="006C28E3"/>
    <w:rsid w:val="006D3F02"/>
    <w:rsid w:val="006E6AB4"/>
    <w:rsid w:val="007139F6"/>
    <w:rsid w:val="0074604E"/>
    <w:rsid w:val="00766A43"/>
    <w:rsid w:val="00783227"/>
    <w:rsid w:val="007A3C62"/>
    <w:rsid w:val="007B0170"/>
    <w:rsid w:val="007B4CC4"/>
    <w:rsid w:val="007D77DD"/>
    <w:rsid w:val="007E6150"/>
    <w:rsid w:val="007F2792"/>
    <w:rsid w:val="007F5782"/>
    <w:rsid w:val="00832176"/>
    <w:rsid w:val="00847113"/>
    <w:rsid w:val="0086664C"/>
    <w:rsid w:val="00867744"/>
    <w:rsid w:val="008759B9"/>
    <w:rsid w:val="008B369A"/>
    <w:rsid w:val="00922FEA"/>
    <w:rsid w:val="0094651E"/>
    <w:rsid w:val="00957229"/>
    <w:rsid w:val="00964FDD"/>
    <w:rsid w:val="009B7F05"/>
    <w:rsid w:val="009D2D80"/>
    <w:rsid w:val="009E39E9"/>
    <w:rsid w:val="00A15B5A"/>
    <w:rsid w:val="00A17FC8"/>
    <w:rsid w:val="00A4476E"/>
    <w:rsid w:val="00A72C38"/>
    <w:rsid w:val="00A954AC"/>
    <w:rsid w:val="00AB7FE1"/>
    <w:rsid w:val="00AC4970"/>
    <w:rsid w:val="00AC4AFE"/>
    <w:rsid w:val="00AC4D92"/>
    <w:rsid w:val="00AE2667"/>
    <w:rsid w:val="00AF396D"/>
    <w:rsid w:val="00AF67D7"/>
    <w:rsid w:val="00AF6B02"/>
    <w:rsid w:val="00B314A6"/>
    <w:rsid w:val="00B3307B"/>
    <w:rsid w:val="00B3370A"/>
    <w:rsid w:val="00B43254"/>
    <w:rsid w:val="00B56EC8"/>
    <w:rsid w:val="00BA1C67"/>
    <w:rsid w:val="00BB43E1"/>
    <w:rsid w:val="00BC34FD"/>
    <w:rsid w:val="00BD1B70"/>
    <w:rsid w:val="00BE3F39"/>
    <w:rsid w:val="00C02FFC"/>
    <w:rsid w:val="00C33FFC"/>
    <w:rsid w:val="00C36B46"/>
    <w:rsid w:val="00C37B9E"/>
    <w:rsid w:val="00C46A9D"/>
    <w:rsid w:val="00C6531D"/>
    <w:rsid w:val="00C7729D"/>
    <w:rsid w:val="00C815D7"/>
    <w:rsid w:val="00CB4C17"/>
    <w:rsid w:val="00D07399"/>
    <w:rsid w:val="00D07AF6"/>
    <w:rsid w:val="00D23298"/>
    <w:rsid w:val="00D23919"/>
    <w:rsid w:val="00D252A6"/>
    <w:rsid w:val="00D27B27"/>
    <w:rsid w:val="00D54349"/>
    <w:rsid w:val="00D901B5"/>
    <w:rsid w:val="00DA369B"/>
    <w:rsid w:val="00DE4C6A"/>
    <w:rsid w:val="00E05758"/>
    <w:rsid w:val="00E325A0"/>
    <w:rsid w:val="00E36FBB"/>
    <w:rsid w:val="00E4686F"/>
    <w:rsid w:val="00E47FCA"/>
    <w:rsid w:val="00E67F30"/>
    <w:rsid w:val="00E95A05"/>
    <w:rsid w:val="00EA68E8"/>
    <w:rsid w:val="00EB2C65"/>
    <w:rsid w:val="00F005A9"/>
    <w:rsid w:val="00F02841"/>
    <w:rsid w:val="00F05D0C"/>
    <w:rsid w:val="00F10650"/>
    <w:rsid w:val="00F1595D"/>
    <w:rsid w:val="00F21B9F"/>
    <w:rsid w:val="00F23B65"/>
    <w:rsid w:val="00F306BF"/>
    <w:rsid w:val="00F31918"/>
    <w:rsid w:val="00F344A5"/>
    <w:rsid w:val="00F60051"/>
    <w:rsid w:val="00F6177E"/>
    <w:rsid w:val="00F818A7"/>
    <w:rsid w:val="00F8563E"/>
    <w:rsid w:val="00F961B9"/>
    <w:rsid w:val="00FA3640"/>
    <w:rsid w:val="00FD02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docId w15:val="{AE74AEB8-C6B4-431E-A7C4-DA553DE71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55B7"/>
  </w:style>
  <w:style w:type="paragraph" w:styleId="Heading1">
    <w:name w:val="heading 1"/>
    <w:basedOn w:val="Normal"/>
    <w:next w:val="Normal"/>
    <w:link w:val="Heading1Char"/>
    <w:uiPriority w:val="9"/>
    <w:qFormat/>
    <w:rsid w:val="001019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071B"/>
    <w:pPr>
      <w:spacing w:after="0" w:line="240" w:lineRule="auto"/>
      <w:contextualSpacing/>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555B7"/>
    <w:rPr>
      <w:color w:val="0563C1" w:themeColor="hyperlink"/>
      <w:u w:val="single"/>
    </w:rPr>
  </w:style>
  <w:style w:type="character" w:customStyle="1" w:styleId="current-selection">
    <w:name w:val="current-selection"/>
    <w:basedOn w:val="DefaultParagraphFont"/>
    <w:rsid w:val="004555B7"/>
  </w:style>
  <w:style w:type="character" w:customStyle="1" w:styleId="a">
    <w:name w:val="_"/>
    <w:basedOn w:val="DefaultParagraphFont"/>
    <w:rsid w:val="004555B7"/>
  </w:style>
  <w:style w:type="character" w:styleId="HTMLCite">
    <w:name w:val="HTML Cite"/>
    <w:basedOn w:val="DefaultParagraphFont"/>
    <w:uiPriority w:val="99"/>
    <w:semiHidden/>
    <w:unhideWhenUsed/>
    <w:rsid w:val="004555B7"/>
    <w:rPr>
      <w:i/>
      <w:iCs/>
    </w:rPr>
  </w:style>
  <w:style w:type="character" w:customStyle="1" w:styleId="author">
    <w:name w:val="author"/>
    <w:basedOn w:val="DefaultParagraphFont"/>
    <w:rsid w:val="004555B7"/>
  </w:style>
  <w:style w:type="character" w:customStyle="1" w:styleId="pubyear">
    <w:name w:val="pubyear"/>
    <w:basedOn w:val="DefaultParagraphFont"/>
    <w:rsid w:val="004555B7"/>
  </w:style>
  <w:style w:type="character" w:customStyle="1" w:styleId="articletitle">
    <w:name w:val="articletitle"/>
    <w:basedOn w:val="DefaultParagraphFont"/>
    <w:rsid w:val="004555B7"/>
  </w:style>
  <w:style w:type="character" w:customStyle="1" w:styleId="journaltitle">
    <w:name w:val="journaltitle"/>
    <w:basedOn w:val="DefaultParagraphFont"/>
    <w:rsid w:val="004555B7"/>
  </w:style>
  <w:style w:type="character" w:customStyle="1" w:styleId="vol">
    <w:name w:val="vol"/>
    <w:basedOn w:val="DefaultParagraphFont"/>
    <w:rsid w:val="004555B7"/>
  </w:style>
  <w:style w:type="character" w:styleId="LineNumber">
    <w:name w:val="line number"/>
    <w:basedOn w:val="DefaultParagraphFont"/>
    <w:uiPriority w:val="99"/>
    <w:semiHidden/>
    <w:unhideWhenUsed/>
    <w:rsid w:val="004555B7"/>
  </w:style>
  <w:style w:type="paragraph" w:styleId="NormalWeb">
    <w:name w:val="Normal (Web)"/>
    <w:basedOn w:val="Normal"/>
    <w:uiPriority w:val="99"/>
    <w:semiHidden/>
    <w:unhideWhenUsed/>
    <w:rsid w:val="004555B7"/>
    <w:pPr>
      <w:spacing w:before="100" w:beforeAutospacing="1" w:after="100" w:afterAutospacing="1" w:line="240" w:lineRule="auto"/>
    </w:pPr>
    <w:rPr>
      <w:rFonts w:ascii="Times New Roman" w:eastAsiaTheme="minorEastAsia" w:hAnsi="Times New Roman" w:cs="Times New Roman"/>
      <w:sz w:val="24"/>
      <w:szCs w:val="24"/>
    </w:rPr>
  </w:style>
  <w:style w:type="paragraph" w:styleId="BalloonText">
    <w:name w:val="Balloon Text"/>
    <w:basedOn w:val="Normal"/>
    <w:link w:val="BalloonTextChar"/>
    <w:uiPriority w:val="99"/>
    <w:semiHidden/>
    <w:unhideWhenUsed/>
    <w:rsid w:val="004555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55B7"/>
    <w:rPr>
      <w:rFonts w:ascii="Tahoma" w:hAnsi="Tahoma" w:cs="Tahoma"/>
      <w:sz w:val="16"/>
      <w:szCs w:val="16"/>
    </w:rPr>
  </w:style>
  <w:style w:type="character" w:styleId="CommentReference">
    <w:name w:val="annotation reference"/>
    <w:basedOn w:val="DefaultParagraphFont"/>
    <w:uiPriority w:val="99"/>
    <w:semiHidden/>
    <w:unhideWhenUsed/>
    <w:rsid w:val="004555B7"/>
    <w:rPr>
      <w:sz w:val="16"/>
      <w:szCs w:val="16"/>
    </w:rPr>
  </w:style>
  <w:style w:type="paragraph" w:styleId="CommentText">
    <w:name w:val="annotation text"/>
    <w:basedOn w:val="Normal"/>
    <w:link w:val="CommentTextChar"/>
    <w:uiPriority w:val="99"/>
    <w:semiHidden/>
    <w:unhideWhenUsed/>
    <w:rsid w:val="004555B7"/>
    <w:pPr>
      <w:spacing w:line="240" w:lineRule="auto"/>
    </w:pPr>
    <w:rPr>
      <w:sz w:val="20"/>
      <w:szCs w:val="20"/>
    </w:rPr>
  </w:style>
  <w:style w:type="character" w:customStyle="1" w:styleId="CommentTextChar">
    <w:name w:val="Comment Text Char"/>
    <w:basedOn w:val="DefaultParagraphFont"/>
    <w:link w:val="CommentText"/>
    <w:uiPriority w:val="99"/>
    <w:semiHidden/>
    <w:rsid w:val="004555B7"/>
    <w:rPr>
      <w:sz w:val="20"/>
      <w:szCs w:val="20"/>
    </w:rPr>
  </w:style>
  <w:style w:type="paragraph" w:styleId="CommentSubject">
    <w:name w:val="annotation subject"/>
    <w:basedOn w:val="CommentText"/>
    <w:next w:val="CommentText"/>
    <w:link w:val="CommentSubjectChar"/>
    <w:uiPriority w:val="99"/>
    <w:semiHidden/>
    <w:unhideWhenUsed/>
    <w:rsid w:val="004555B7"/>
    <w:rPr>
      <w:b/>
      <w:bCs/>
    </w:rPr>
  </w:style>
  <w:style w:type="character" w:customStyle="1" w:styleId="CommentSubjectChar">
    <w:name w:val="Comment Subject Char"/>
    <w:basedOn w:val="CommentTextChar"/>
    <w:link w:val="CommentSubject"/>
    <w:uiPriority w:val="99"/>
    <w:semiHidden/>
    <w:rsid w:val="004555B7"/>
    <w:rPr>
      <w:b/>
      <w:bCs/>
      <w:sz w:val="20"/>
      <w:szCs w:val="20"/>
    </w:rPr>
  </w:style>
  <w:style w:type="paragraph" w:styleId="BodyText2">
    <w:name w:val="Body Text 2"/>
    <w:basedOn w:val="Normal"/>
    <w:link w:val="BodyText2Char"/>
    <w:uiPriority w:val="99"/>
    <w:unhideWhenUsed/>
    <w:rsid w:val="004555B7"/>
    <w:pPr>
      <w:spacing w:after="120" w:line="480" w:lineRule="auto"/>
    </w:pPr>
  </w:style>
  <w:style w:type="character" w:customStyle="1" w:styleId="BodyText2Char">
    <w:name w:val="Body Text 2 Char"/>
    <w:basedOn w:val="DefaultParagraphFont"/>
    <w:link w:val="BodyText2"/>
    <w:uiPriority w:val="99"/>
    <w:rsid w:val="004555B7"/>
  </w:style>
  <w:style w:type="paragraph" w:styleId="ListParagraph">
    <w:name w:val="List Paragraph"/>
    <w:basedOn w:val="Normal"/>
    <w:uiPriority w:val="34"/>
    <w:qFormat/>
    <w:rsid w:val="004555B7"/>
    <w:pPr>
      <w:ind w:left="720"/>
      <w:contextualSpacing/>
    </w:pPr>
  </w:style>
  <w:style w:type="paragraph" w:styleId="Header">
    <w:name w:val="header"/>
    <w:basedOn w:val="Normal"/>
    <w:link w:val="HeaderChar"/>
    <w:uiPriority w:val="99"/>
    <w:unhideWhenUsed/>
    <w:rsid w:val="004555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55B7"/>
  </w:style>
  <w:style w:type="paragraph" w:styleId="Footer">
    <w:name w:val="footer"/>
    <w:basedOn w:val="Normal"/>
    <w:link w:val="FooterChar"/>
    <w:uiPriority w:val="99"/>
    <w:unhideWhenUsed/>
    <w:rsid w:val="004555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55B7"/>
  </w:style>
  <w:style w:type="character" w:styleId="PlaceholderText">
    <w:name w:val="Placeholder Text"/>
    <w:basedOn w:val="DefaultParagraphFont"/>
    <w:uiPriority w:val="99"/>
    <w:semiHidden/>
    <w:rsid w:val="004555B7"/>
    <w:rPr>
      <w:color w:val="808080"/>
    </w:rPr>
  </w:style>
  <w:style w:type="character" w:styleId="Emphasis">
    <w:name w:val="Emphasis"/>
    <w:basedOn w:val="DefaultParagraphFont"/>
    <w:uiPriority w:val="20"/>
    <w:qFormat/>
    <w:rsid w:val="004555B7"/>
    <w:rPr>
      <w:i/>
      <w:iCs/>
    </w:rPr>
  </w:style>
  <w:style w:type="character" w:customStyle="1" w:styleId="Heading1Char">
    <w:name w:val="Heading 1 Char"/>
    <w:basedOn w:val="DefaultParagraphFont"/>
    <w:link w:val="Heading1"/>
    <w:uiPriority w:val="9"/>
    <w:rsid w:val="00101959"/>
    <w:rPr>
      <w:rFonts w:asciiTheme="majorHAnsi" w:eastAsiaTheme="majorEastAsia" w:hAnsiTheme="majorHAnsi" w:cstheme="majorBidi"/>
      <w:color w:val="2E74B5" w:themeColor="accent1" w:themeShade="BF"/>
      <w:sz w:val="32"/>
      <w:szCs w:val="32"/>
    </w:rPr>
  </w:style>
  <w:style w:type="character" w:customStyle="1" w:styleId="TitleChar">
    <w:name w:val="Title Char"/>
    <w:basedOn w:val="DefaultParagraphFont"/>
    <w:link w:val="Title"/>
    <w:uiPriority w:val="10"/>
    <w:rsid w:val="00CA071B"/>
    <w:rPr>
      <w:rFonts w:asciiTheme="majorHAnsi" w:eastAsiaTheme="majorEastAsia" w:hAnsiTheme="majorHAnsi" w:cstheme="majorBidi"/>
      <w:spacing w:val="-10"/>
      <w:kern w:val="28"/>
      <w:sz w:val="56"/>
      <w:szCs w:val="56"/>
    </w:rPr>
  </w:style>
  <w:style w:type="paragraph" w:customStyle="1" w:styleId="EndNoteBibliographyTitle">
    <w:name w:val="EndNote Bibliography Title"/>
    <w:basedOn w:val="Normal"/>
    <w:link w:val="EndNoteBibliographyTitleChar"/>
    <w:rsid w:val="002D163E"/>
    <w:pPr>
      <w:spacing w:after="0"/>
      <w:jc w:val="center"/>
    </w:pPr>
    <w:rPr>
      <w:rFonts w:ascii="Times New Roman" w:hAnsi="Times New Roman" w:cs="Times New Roman"/>
      <w:noProof/>
      <w:sz w:val="24"/>
    </w:rPr>
  </w:style>
  <w:style w:type="character" w:customStyle="1" w:styleId="EndNoteBibliographyTitleChar">
    <w:name w:val="EndNote Bibliography Title Char"/>
    <w:basedOn w:val="DefaultParagraphFont"/>
    <w:link w:val="EndNoteBibliographyTitle"/>
    <w:rsid w:val="002D163E"/>
    <w:rPr>
      <w:rFonts w:ascii="Times New Roman" w:hAnsi="Times New Roman" w:cs="Times New Roman"/>
      <w:noProof/>
      <w:sz w:val="24"/>
    </w:rPr>
  </w:style>
  <w:style w:type="paragraph" w:customStyle="1" w:styleId="EndNoteBibliography">
    <w:name w:val="EndNote Bibliography"/>
    <w:basedOn w:val="Normal"/>
    <w:link w:val="EndNoteBibliographyChar"/>
    <w:rsid w:val="002D163E"/>
    <w:pPr>
      <w:spacing w:line="240" w:lineRule="auto"/>
    </w:pPr>
    <w:rPr>
      <w:rFonts w:ascii="Times New Roman" w:hAnsi="Times New Roman" w:cs="Times New Roman"/>
      <w:noProof/>
      <w:sz w:val="24"/>
    </w:rPr>
  </w:style>
  <w:style w:type="character" w:customStyle="1" w:styleId="EndNoteBibliographyChar">
    <w:name w:val="EndNote Bibliography Char"/>
    <w:basedOn w:val="DefaultParagraphFont"/>
    <w:link w:val="EndNoteBibliography"/>
    <w:rsid w:val="002D163E"/>
    <w:rPr>
      <w:rFonts w:ascii="Times New Roman" w:hAnsi="Times New Roman" w:cs="Times New Roman"/>
      <w:noProof/>
      <w:sz w:val="24"/>
    </w:rPr>
  </w:style>
  <w:style w:type="character" w:styleId="FollowedHyperlink">
    <w:name w:val="FollowedHyperlink"/>
    <w:basedOn w:val="DefaultParagraphFont"/>
    <w:uiPriority w:val="99"/>
    <w:semiHidden/>
    <w:unhideWhenUsed/>
    <w:rsid w:val="00DE1CE7"/>
    <w:rPr>
      <w:color w:val="954F72" w:themeColor="followedHyperlink"/>
      <w:u w:val="single"/>
    </w:rPr>
  </w:style>
  <w:style w:type="character" w:customStyle="1" w:styleId="nlmstring-name">
    <w:name w:val="nlm_string-name"/>
    <w:basedOn w:val="DefaultParagraphFont"/>
    <w:rsid w:val="002D32E1"/>
  </w:style>
  <w:style w:type="character" w:customStyle="1" w:styleId="authors">
    <w:name w:val="authors"/>
    <w:basedOn w:val="DefaultParagraphFont"/>
    <w:rsid w:val="00B83DE7"/>
  </w:style>
  <w:style w:type="character" w:customStyle="1" w:styleId="Date1">
    <w:name w:val="Date1"/>
    <w:basedOn w:val="DefaultParagraphFont"/>
    <w:rsid w:val="00B83DE7"/>
  </w:style>
  <w:style w:type="character" w:customStyle="1" w:styleId="arttitle">
    <w:name w:val="art_title"/>
    <w:basedOn w:val="DefaultParagraphFont"/>
    <w:rsid w:val="00B83DE7"/>
  </w:style>
  <w:style w:type="character" w:customStyle="1" w:styleId="serialtitle">
    <w:name w:val="serial_title"/>
    <w:basedOn w:val="DefaultParagraphFont"/>
    <w:rsid w:val="00B83DE7"/>
  </w:style>
  <w:style w:type="character" w:customStyle="1" w:styleId="volumeissue">
    <w:name w:val="volume_issue"/>
    <w:basedOn w:val="DefaultParagraphFont"/>
    <w:rsid w:val="00B83DE7"/>
  </w:style>
  <w:style w:type="character" w:customStyle="1" w:styleId="pagerange">
    <w:name w:val="page_range"/>
    <w:basedOn w:val="DefaultParagraphFont"/>
    <w:rsid w:val="00B83DE7"/>
  </w:style>
  <w:style w:type="character" w:customStyle="1" w:styleId="doilink">
    <w:name w:val="doi_link"/>
    <w:basedOn w:val="DefaultParagraphFont"/>
    <w:rsid w:val="00B83DE7"/>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FFFFFF"/>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ntegratedecosystemassessment.noaa.gov/regions/california-current/california-current-marine-heatwave-tracker-blobtracker" TargetMode="External"/><Relationship Id="rId18" Type="http://schemas.openxmlformats.org/officeDocument/2006/relationships/hyperlink" Target="https://doi.org/10.1016/S0022-0981(97)00137-8" TargetMode="External"/><Relationship Id="rId26" Type="http://schemas.openxmlformats.org/officeDocument/2006/relationships/footer" Target="footer2.xml"/><Relationship Id="rId39"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3.png"/><Relationship Id="rId34" Type="http://schemas.openxmlformats.org/officeDocument/2006/relationships/image" Target="media/image10.jpg"/><Relationship Id="rId42" Type="http://schemas.openxmlformats.org/officeDocument/2006/relationships/image" Target="media/image18.png"/><Relationship Id="rId47" Type="http://schemas.openxmlformats.org/officeDocument/2006/relationships/image" Target="media/image23.png"/><Relationship Id="rId50" Type="http://schemas.microsoft.com/office/2011/relationships/people" Target="people.xml"/><Relationship Id="rId7" Type="http://schemas.openxmlformats.org/officeDocument/2006/relationships/footnotes" Target="footnotes.xml"/><Relationship Id="rId12" Type="http://schemas.openxmlformats.org/officeDocument/2006/relationships/hyperlink" Target="https://github.com/bchasco/juv_sablefish/blob/main/Aniso.png" TargetMode="External"/><Relationship Id="rId17" Type="http://schemas.openxmlformats.org/officeDocument/2006/relationships/hyperlink" Target="http://spo.nwr.noaa.gov/tr93.pdf" TargetMode="External"/><Relationship Id="rId25" Type="http://schemas.openxmlformats.org/officeDocument/2006/relationships/footer" Target="footer1.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hyperlink" Target="https://swfsc-publications.fisheries.noaa.gov/publications/CR/2008/2008NMFS.pdf" TargetMode="External"/><Relationship Id="rId20" Type="http://schemas.openxmlformats.org/officeDocument/2006/relationships/image" Target="media/image2.png"/><Relationship Id="rId29" Type="http://schemas.openxmlformats.org/officeDocument/2006/relationships/image" Target="media/image5.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fishereis.noaa.gov" TargetMode="External"/><Relationship Id="rId24" Type="http://schemas.openxmlformats.org/officeDocument/2006/relationships/header" Target="header2.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hyperlink" Target="https://oceanview.pfeg.noaa.gov/erddap/search/index.html?page=1&amp;itemsPerPage=1000&amp;searchFor=SWFSC-CCTD" TargetMode="External"/><Relationship Id="rId23" Type="http://schemas.openxmlformats.org/officeDocument/2006/relationships/header" Target="header1.xml"/><Relationship Id="rId28" Type="http://schemas.openxmlformats.org/officeDocument/2006/relationships/footer" Target="footer3.xml"/><Relationship Id="rId36" Type="http://schemas.openxmlformats.org/officeDocument/2006/relationships/image" Target="media/image12.png"/><Relationship Id="rId49" Type="http://schemas.openxmlformats.org/officeDocument/2006/relationships/fontTable" Target="fontTable.xml"/><Relationship Id="rId10" Type="http://schemas.openxmlformats.org/officeDocument/2006/relationships/hyperlink" Target="http://www.fishereis.noaa.gov" TargetMode="External"/><Relationship Id="rId19" Type="http://schemas.openxmlformats.org/officeDocument/2006/relationships/image" Target="media/image1.png"/><Relationship Id="rId31" Type="http://schemas.openxmlformats.org/officeDocument/2006/relationships/image" Target="media/image7.png"/><Relationship Id="rId44" Type="http://schemas.openxmlformats.org/officeDocument/2006/relationships/image" Target="media/image20.png"/><Relationship Id="rId4" Type="http://schemas.openxmlformats.org/officeDocument/2006/relationships/styles" Target="styles.xml"/><Relationship Id="rId9" Type="http://schemas.openxmlformats.org/officeDocument/2006/relationships/hyperlink" Target="mailto:Elizabeth.Daly@oregonstate.edu" TargetMode="External"/><Relationship Id="rId14" Type="http://schemas.openxmlformats.org/officeDocument/2006/relationships/hyperlink" Target="https://www.fpc.org/web/apps/adultsalmon/Q_adultcounts_annualtotalsquery.php" TargetMode="External"/><Relationship Id="rId22" Type="http://schemas.openxmlformats.org/officeDocument/2006/relationships/image" Target="media/image4.png"/><Relationship Id="rId27" Type="http://schemas.openxmlformats.org/officeDocument/2006/relationships/header" Target="header3.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ws26Q215NlFn5iADyAqsK3rjSA==">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17FBC01-0A81-44C1-B928-EB9967F1A9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1</Pages>
  <Words>21491</Words>
  <Characters>122504</Characters>
  <Application>Microsoft Office Word</Application>
  <DocSecurity>0</DocSecurity>
  <Lines>1020</Lines>
  <Paragraphs>287</Paragraphs>
  <ScaleCrop>false</ScaleCrop>
  <HeadingPairs>
    <vt:vector size="2" baseType="variant">
      <vt:variant>
        <vt:lpstr>Title</vt:lpstr>
      </vt:variant>
      <vt:variant>
        <vt:i4>1</vt:i4>
      </vt:variant>
    </vt:vector>
  </HeadingPairs>
  <TitlesOfParts>
    <vt:vector size="1" baseType="lpstr">
      <vt:lpstr/>
    </vt:vector>
  </TitlesOfParts>
  <Company>NWFSC</Company>
  <LinksUpToDate>false</LinksUpToDate>
  <CharactersWithSpaces>143708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Elizabeth.Daly</dc:creator>
  <cp:lastModifiedBy>Elizabeth.Daly</cp:lastModifiedBy>
  <cp:revision>22</cp:revision>
  <dcterms:created xsi:type="dcterms:W3CDTF">2023-06-14T00:30:00Z</dcterms:created>
  <dcterms:modified xsi:type="dcterms:W3CDTF">2023-12-21T20:35:00Z</dcterms:modified>
</cp:coreProperties>
</file>